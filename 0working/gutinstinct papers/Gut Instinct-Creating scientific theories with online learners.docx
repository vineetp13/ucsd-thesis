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F6EBFF" w14:textId="77777777" w:rsidR="006B3F1F" w:rsidRPr="00D43929" w:rsidRDefault="00A26383" w:rsidP="009E4831">
      <w:pPr>
        <w:pStyle w:val="Title"/>
        <w:spacing w:after="180"/>
        <w:rPr>
          <w:rFonts w:ascii="Helvetica" w:hAnsi="Helvetica"/>
          <w:color w:val="000000"/>
        </w:rPr>
      </w:pPr>
      <w:r w:rsidRPr="00D43929">
        <w:rPr>
          <w:rFonts w:ascii="Helvetica" w:hAnsi="Helvetica"/>
          <w:bCs/>
          <w:color w:val="000000"/>
        </w:rPr>
        <w:t xml:space="preserve">Gut Instinct: </w:t>
      </w:r>
      <w:r w:rsidRPr="00D43929">
        <w:rPr>
          <w:rFonts w:ascii="Helvetica" w:hAnsi="Helvetica"/>
          <w:bCs/>
          <w:color w:val="000000"/>
        </w:rPr>
        <w:br/>
      </w:r>
      <w:r w:rsidR="00FA2202" w:rsidRPr="00D43929">
        <w:rPr>
          <w:rFonts w:ascii="Helvetica" w:hAnsi="Helvetica"/>
          <w:bCs/>
          <w:color w:val="000000"/>
        </w:rPr>
        <w:t>C</w:t>
      </w:r>
      <w:bookmarkStart w:id="0" w:name="_Ref335996434"/>
      <w:bookmarkStart w:id="1" w:name="_Ref335997470"/>
      <w:bookmarkStart w:id="2" w:name="_Ref335997555"/>
      <w:bookmarkStart w:id="3" w:name="_Ref336022758"/>
      <w:bookmarkEnd w:id="0"/>
      <w:bookmarkEnd w:id="1"/>
      <w:bookmarkEnd w:id="2"/>
      <w:bookmarkEnd w:id="3"/>
      <w:r w:rsidR="00DE1C87" w:rsidRPr="00D43929">
        <w:rPr>
          <w:rFonts w:ascii="Helvetica" w:hAnsi="Helvetica"/>
          <w:bCs/>
          <w:color w:val="000000"/>
        </w:rPr>
        <w:t>reating Scientific Theories with Online L</w:t>
      </w:r>
      <w:r w:rsidR="00FA2202" w:rsidRPr="00D43929">
        <w:rPr>
          <w:rFonts w:ascii="Helvetica" w:hAnsi="Helvetica"/>
          <w:bCs/>
          <w:color w:val="000000"/>
        </w:rPr>
        <w:t>earners</w:t>
      </w:r>
    </w:p>
    <w:tbl>
      <w:tblPr>
        <w:tblW w:w="8344" w:type="dxa"/>
        <w:jc w:val="center"/>
        <w:tblLayout w:type="fixed"/>
        <w:tblLook w:val="0000" w:firstRow="0" w:lastRow="0" w:firstColumn="0" w:lastColumn="0" w:noHBand="0" w:noVBand="0"/>
      </w:tblPr>
      <w:tblGrid>
        <w:gridCol w:w="8344"/>
      </w:tblGrid>
      <w:tr w:rsidR="00C8708B" w14:paraId="3B45A049" w14:textId="77777777" w:rsidTr="002825B9">
        <w:trPr>
          <w:tblHeader/>
          <w:jc w:val="center"/>
        </w:trPr>
        <w:tc>
          <w:tcPr>
            <w:tcW w:w="8344" w:type="dxa"/>
          </w:tcPr>
          <w:p w14:paraId="23C86E6E" w14:textId="77777777" w:rsidR="00C8708B" w:rsidRPr="00D62A4A" w:rsidRDefault="00C8708B">
            <w:pPr>
              <w:pStyle w:val="Author"/>
            </w:pPr>
            <w:r>
              <w:t>Vineet Pandey</w:t>
            </w:r>
            <w:r w:rsidRPr="002825B9">
              <w:rPr>
                <w:bCs/>
                <w:szCs w:val="24"/>
                <w:vertAlign w:val="superscript"/>
              </w:rPr>
              <w:t>1</w:t>
            </w:r>
            <w:r>
              <w:t xml:space="preserve">, </w:t>
            </w:r>
            <w:r w:rsidRPr="00C8708B">
              <w:t>Amnon Amir</w:t>
            </w:r>
            <w:r>
              <w:rPr>
                <w:bCs/>
                <w:szCs w:val="24"/>
                <w:vertAlign w:val="superscript"/>
              </w:rPr>
              <w:t>2</w:t>
            </w:r>
            <w:r w:rsidRPr="00C8708B">
              <w:t>, Justine Debelius</w:t>
            </w:r>
            <w:r>
              <w:rPr>
                <w:bCs/>
                <w:szCs w:val="24"/>
                <w:vertAlign w:val="superscript"/>
              </w:rPr>
              <w:t>2</w:t>
            </w:r>
            <w:r w:rsidRPr="00C8708B">
              <w:t>, Embriette R. Hyde</w:t>
            </w:r>
            <w:r>
              <w:rPr>
                <w:bCs/>
                <w:szCs w:val="24"/>
                <w:vertAlign w:val="superscript"/>
              </w:rPr>
              <w:t>2</w:t>
            </w:r>
            <w:r w:rsidRPr="00C8708B">
              <w:t>, Tomasz Kosciolek</w:t>
            </w:r>
            <w:r>
              <w:rPr>
                <w:bCs/>
                <w:szCs w:val="24"/>
                <w:vertAlign w:val="superscript"/>
              </w:rPr>
              <w:t>2</w:t>
            </w:r>
            <w:r w:rsidRPr="00C8708B">
              <w:t>, Rob Knight</w:t>
            </w:r>
            <w:r>
              <w:rPr>
                <w:bCs/>
                <w:szCs w:val="24"/>
                <w:vertAlign w:val="superscript"/>
              </w:rPr>
              <w:t>2</w:t>
            </w:r>
            <w:r>
              <w:t>, Scott Klemmer</w:t>
            </w:r>
            <w:r>
              <w:rPr>
                <w:bCs/>
                <w:szCs w:val="24"/>
                <w:vertAlign w:val="superscript"/>
              </w:rPr>
              <w:t>1</w:t>
            </w:r>
          </w:p>
          <w:p w14:paraId="5B412ECD" w14:textId="77777777" w:rsidR="00C8708B" w:rsidRDefault="00C8708B">
            <w:pPr>
              <w:pStyle w:val="Affiliation"/>
            </w:pPr>
            <w:r>
              <w:rPr>
                <w:szCs w:val="24"/>
                <w:vertAlign w:val="superscript"/>
              </w:rPr>
              <w:t>1</w:t>
            </w:r>
            <w:r>
              <w:t xml:space="preserve">Design Lab </w:t>
            </w:r>
            <w:r w:rsidRPr="002825B9">
              <w:rPr>
                <w:szCs w:val="24"/>
                <w:vertAlign w:val="superscript"/>
              </w:rPr>
              <w:t>2</w:t>
            </w:r>
            <w:r w:rsidRPr="00C8708B">
              <w:t>Department of Pediatrics</w:t>
            </w:r>
          </w:p>
          <w:p w14:paraId="6EAD5B31" w14:textId="77777777" w:rsidR="00C8708B" w:rsidRDefault="00C8708B">
            <w:pPr>
              <w:pStyle w:val="Affiliation"/>
            </w:pPr>
            <w:r>
              <w:t>UC San Diego</w:t>
            </w:r>
            <w:r w:rsidR="00D805C7">
              <w:t xml:space="preserve">, </w:t>
            </w:r>
            <w:r w:rsidR="00EC4CFB">
              <w:t>La Jolla, CA</w:t>
            </w:r>
          </w:p>
          <w:p w14:paraId="0B905626" w14:textId="77777777" w:rsidR="00C8708B" w:rsidRPr="00D62A4A" w:rsidRDefault="00C8708B">
            <w:pPr>
              <w:pStyle w:val="Affiliation"/>
            </w:pPr>
            <w:r w:rsidRPr="00C8708B">
              <w:t>{</w:t>
            </w:r>
            <w:r>
              <w:t xml:space="preserve">vipandey, </w:t>
            </w:r>
            <w:r w:rsidRPr="00C8708B">
              <w:t>amamir, jdebelius, ehyde, tkosciolek, robknight</w:t>
            </w:r>
            <w:r>
              <w:t>, srk</w:t>
            </w:r>
            <w:r w:rsidRPr="00C8708B">
              <w:t>}@ucsd.edu</w:t>
            </w:r>
          </w:p>
        </w:tc>
      </w:tr>
    </w:tbl>
    <w:p w14:paraId="7922D7FF" w14:textId="77777777" w:rsidR="006B3F1F" w:rsidRDefault="006B3F1F">
      <w:pPr>
        <w:pStyle w:val="Author"/>
        <w:rPr>
          <w:sz w:val="20"/>
        </w:rPr>
      </w:pPr>
    </w:p>
    <w:p w14:paraId="48C55CC7" w14:textId="77777777" w:rsidR="006B3F1F" w:rsidRDefault="006B3F1F">
      <w:pPr>
        <w:pStyle w:val="Author"/>
        <w:rPr>
          <w:sz w:val="20"/>
        </w:rPr>
        <w:sectPr w:rsidR="006B3F1F" w:rsidSect="00DE1746">
          <w:pgSz w:w="12240" w:h="15840" w:code="1"/>
          <w:pgMar w:top="1224" w:right="1080" w:bottom="1440" w:left="1080" w:header="720" w:footer="720" w:gutter="0"/>
          <w:cols w:space="720"/>
          <w:docGrid w:linePitch="360"/>
        </w:sectPr>
      </w:pPr>
    </w:p>
    <w:p w14:paraId="568523F8" w14:textId="77777777" w:rsidR="006B3F1F" w:rsidRDefault="006B3F1F">
      <w:pPr>
        <w:pStyle w:val="Heading1"/>
        <w:spacing w:before="0"/>
      </w:pPr>
      <w:r>
        <w:t>ABSTRACT</w:t>
      </w:r>
    </w:p>
    <w:p w14:paraId="4CC1CD97" w14:textId="77777777" w:rsidR="00307B00" w:rsidRDefault="00F35FE6" w:rsidP="00307B00">
      <w:r>
        <w:t xml:space="preserve">Learners worldwide collectively spend millions of hours per week testing their skills on assignments with known answers. Might </w:t>
      </w:r>
      <w:r w:rsidR="00ED1703">
        <w:t xml:space="preserve">some of </w:t>
      </w:r>
      <w:r>
        <w:t xml:space="preserve">this time </w:t>
      </w:r>
      <w:r w:rsidR="009750D0">
        <w:t>fruitfully</w:t>
      </w:r>
      <w:r w:rsidR="00425089">
        <w:t xml:space="preserve"> </w:t>
      </w:r>
      <w:r w:rsidR="00D44C8F">
        <w:t xml:space="preserve">be </w:t>
      </w:r>
      <w:r w:rsidR="002D558E">
        <w:t xml:space="preserve">spent </w:t>
      </w:r>
      <w:r w:rsidR="00AB5E7F">
        <w:t xml:space="preserve">posing and </w:t>
      </w:r>
      <w:r w:rsidR="00523788">
        <w:t>exploring</w:t>
      </w:r>
      <w:r w:rsidR="00AB5E7F">
        <w:t xml:space="preserve"> novel questions</w:t>
      </w:r>
      <w:r>
        <w:t xml:space="preserve">? </w:t>
      </w:r>
      <w:r w:rsidR="00AB5E7F">
        <w:t xml:space="preserve">This paper investigates an approach for learners to contribute scientific ideas. </w:t>
      </w:r>
      <w:r w:rsidR="0031779A">
        <w:t xml:space="preserve">The </w:t>
      </w:r>
      <w:r w:rsidR="0031779A" w:rsidRPr="00A37B35">
        <w:rPr>
          <w:i/>
        </w:rPr>
        <w:t>Gut Instinct</w:t>
      </w:r>
      <w:r w:rsidR="0031779A">
        <w:t xml:space="preserve"> system embodies this approach</w:t>
      </w:r>
      <w:r w:rsidR="00077075">
        <w:t>,</w:t>
      </w:r>
      <w:r>
        <w:t xml:space="preserve"> </w:t>
      </w:r>
      <w:r w:rsidR="0031779A">
        <w:t>host</w:t>
      </w:r>
      <w:r w:rsidR="00077075">
        <w:t>ing</w:t>
      </w:r>
      <w:r w:rsidR="0031779A">
        <w:t xml:space="preserve"> online learning materials and </w:t>
      </w:r>
      <w:r w:rsidR="0058331F">
        <w:t xml:space="preserve">invites </w:t>
      </w:r>
      <w:r>
        <w:t xml:space="preserve">learners to </w:t>
      </w:r>
      <w:r w:rsidR="00CD25A4">
        <w:t xml:space="preserve">collaboratively </w:t>
      </w:r>
      <w:r w:rsidR="003805C8">
        <w:t xml:space="preserve">brainstorm </w:t>
      </w:r>
      <w:r w:rsidR="0031779A">
        <w:t>potential influences on</w:t>
      </w:r>
      <w:r w:rsidR="003805C8">
        <w:t xml:space="preserve"> people’s</w:t>
      </w:r>
      <w:r>
        <w:t xml:space="preserve"> microbiome.</w:t>
      </w:r>
      <w:r w:rsidR="00AB5E7F">
        <w:t xml:space="preserve"> A between-subjects experiment compared the performance of participants who engaged in just lear</w:t>
      </w:r>
      <w:r w:rsidR="00F930CE">
        <w:t xml:space="preserve">ning, just contributing, or </w:t>
      </w:r>
      <w:r w:rsidR="00B90D6A">
        <w:t>a</w:t>
      </w:r>
      <w:r w:rsidR="00F930CE">
        <w:t xml:space="preserve"> combination</w:t>
      </w:r>
      <w:r w:rsidR="00AB5E7F">
        <w:t xml:space="preserve">. Participants </w:t>
      </w:r>
      <w:r w:rsidR="002745AD">
        <w:t>in the learning</w:t>
      </w:r>
      <w:r w:rsidR="00AB5E7F">
        <w:t xml:space="preserve"> </w:t>
      </w:r>
      <w:r w:rsidR="002745AD">
        <w:t xml:space="preserve">condition </w:t>
      </w:r>
      <w:r w:rsidR="00AB5E7F">
        <w:t>scored highest on a summative test.</w:t>
      </w:r>
      <w:r w:rsidR="007F5368">
        <w:t xml:space="preserve"> Participants in both the contribution and combined conditions generated novel</w:t>
      </w:r>
      <w:r w:rsidR="0058331F">
        <w:t>,</w:t>
      </w:r>
      <w:r w:rsidR="007F5368">
        <w:t xml:space="preserve"> useful questions</w:t>
      </w:r>
      <w:r w:rsidR="005A4EAD">
        <w:t>; there was not a significant difference between the two.</w:t>
      </w:r>
      <w:r w:rsidR="00AB5E7F">
        <w:t xml:space="preserve"> </w:t>
      </w:r>
      <w:r w:rsidR="00273D5A">
        <w:t>Though participants in the combi</w:t>
      </w:r>
      <w:r w:rsidR="00924B2D">
        <w:t>ned condition both learned</w:t>
      </w:r>
      <w:r w:rsidR="00273D5A">
        <w:t xml:space="preserve"> and contributed, </w:t>
      </w:r>
      <w:r w:rsidR="0031779A">
        <w:t>t</w:t>
      </w:r>
      <w:r w:rsidR="00273D5A">
        <w:t xml:space="preserve">his </w:t>
      </w:r>
      <w:r w:rsidR="00924B2D">
        <w:t>setting</w:t>
      </w:r>
      <w:r w:rsidR="00273D5A">
        <w:t xml:space="preserve"> did not </w:t>
      </w:r>
      <w:r w:rsidR="0031779A">
        <w:t>exhibit</w:t>
      </w:r>
      <w:r w:rsidR="00273D5A">
        <w:t xml:space="preserve"> an</w:t>
      </w:r>
      <w:r w:rsidR="00D844F0">
        <w:t xml:space="preserve"> additive</w:t>
      </w:r>
      <w:r w:rsidR="005D13AF">
        <w:t xml:space="preserve"> benefit</w:t>
      </w:r>
      <w:r w:rsidR="009E68F7">
        <w:t>,</w:t>
      </w:r>
      <w:r w:rsidR="005D13AF">
        <w:t xml:space="preserve"> </w:t>
      </w:r>
      <w:r w:rsidR="00E97DEB">
        <w:t>such as</w:t>
      </w:r>
      <w:r w:rsidR="005D13AF">
        <w:t xml:space="preserve"> better learning in the combined condition.</w:t>
      </w:r>
      <w:r w:rsidR="00BE3B0A">
        <w:t xml:space="preserve"> </w:t>
      </w:r>
      <w:r w:rsidR="00AB5E7F">
        <w:t xml:space="preserve">These </w:t>
      </w:r>
      <w:r w:rsidR="009E0F34">
        <w:t>results highlight the promis</w:t>
      </w:r>
      <w:r w:rsidR="007B3341">
        <w:t xml:space="preserve">e </w:t>
      </w:r>
      <w:r w:rsidR="00AB5E7F">
        <w:t xml:space="preserve">and </w:t>
      </w:r>
      <w:r w:rsidR="00DD53AF">
        <w:t>difficulty</w:t>
      </w:r>
      <w:r w:rsidR="007B3341">
        <w:t xml:space="preserve"> </w:t>
      </w:r>
      <w:r w:rsidR="00AB5E7F">
        <w:t>of double-bottom-line learning experiences.</w:t>
      </w:r>
    </w:p>
    <w:p w14:paraId="41F8F44B" w14:textId="77777777" w:rsidR="006B3F1F" w:rsidRDefault="006B3F1F">
      <w:pPr>
        <w:pStyle w:val="Heading2"/>
      </w:pPr>
      <w:r>
        <w:t>Author Keywords</w:t>
      </w:r>
    </w:p>
    <w:p w14:paraId="06C0C44E" w14:textId="77777777" w:rsidR="006B3F1F" w:rsidRDefault="006F7532" w:rsidP="00E65B32">
      <w:pPr>
        <w:jc w:val="left"/>
      </w:pPr>
      <w:r>
        <w:t xml:space="preserve">Online </w:t>
      </w:r>
      <w:r w:rsidR="00043560">
        <w:t>learning</w:t>
      </w:r>
      <w:r w:rsidR="00695F7C">
        <w:t xml:space="preserve">; </w:t>
      </w:r>
      <w:r w:rsidR="00043560">
        <w:t>citizen science</w:t>
      </w:r>
      <w:r w:rsidR="00695F7C">
        <w:t>;</w:t>
      </w:r>
      <w:r w:rsidR="006B3F1F">
        <w:t xml:space="preserve"> </w:t>
      </w:r>
      <w:r w:rsidR="00C869A4">
        <w:t>social computing systems</w:t>
      </w:r>
      <w:r w:rsidR="0062752B">
        <w:t>; crowdsourcing</w:t>
      </w:r>
    </w:p>
    <w:p w14:paraId="2C379CC2" w14:textId="77777777" w:rsidR="006B3F1F" w:rsidRDefault="006B3F1F" w:rsidP="00E65B32">
      <w:pPr>
        <w:pStyle w:val="Heading2"/>
        <w:spacing w:before="0"/>
        <w:jc w:val="left"/>
      </w:pPr>
      <w:r>
        <w:t>ACM Classification Keywords</w:t>
      </w:r>
    </w:p>
    <w:p w14:paraId="6C858FB2" w14:textId="77777777" w:rsidR="007334DB" w:rsidRPr="007334DB" w:rsidRDefault="006F7532" w:rsidP="007334DB">
      <w:pPr>
        <w:spacing w:after="0"/>
        <w:jc w:val="left"/>
        <w:rPr>
          <w:rFonts w:ascii="Times" w:hAnsi="Times"/>
        </w:rPr>
      </w:pPr>
      <w:r w:rsidRPr="00392B7E">
        <w:rPr>
          <w:rFonts w:ascii="Times" w:hAnsi="Times"/>
        </w:rPr>
        <w:t>K.3.1</w:t>
      </w:r>
      <w:r w:rsidR="00E128D3">
        <w:rPr>
          <w:rFonts w:ascii="Times" w:hAnsi="Times"/>
        </w:rPr>
        <w:t>.</w:t>
      </w:r>
      <w:r w:rsidRPr="00392B7E">
        <w:rPr>
          <w:rFonts w:ascii="Times" w:hAnsi="Times"/>
        </w:rPr>
        <w:t xml:space="preserve"> [Computer Uses in Education]: Distance learning, Collaborative learning</w:t>
      </w:r>
    </w:p>
    <w:p w14:paraId="5AE69BF8" w14:textId="77777777" w:rsidR="00BE68DF" w:rsidRPr="00BE68DF" w:rsidRDefault="00E35CE8" w:rsidP="00A37B35">
      <w:pPr>
        <w:pStyle w:val="Heading1"/>
      </w:pPr>
      <w:r>
        <w:t xml:space="preserve">The Promise of </w:t>
      </w:r>
      <w:r w:rsidR="002E7550" w:rsidRPr="002E7550">
        <w:t>CITIZEN SCIENCE WITH LEARN</w:t>
      </w:r>
      <w:r>
        <w:t>ers</w:t>
      </w:r>
    </w:p>
    <w:p w14:paraId="5BFA601E" w14:textId="77777777" w:rsidR="006945B1" w:rsidRDefault="00F35FE6">
      <w:pPr>
        <w:rPr>
          <w:kern w:val="32"/>
        </w:rPr>
      </w:pPr>
      <w:r w:rsidRPr="00F35FE6">
        <w:rPr>
          <w:kern w:val="32"/>
        </w:rPr>
        <w:t>People worldwide have theories about their health, environment, interpersonal interactions, and</w:t>
      </w:r>
      <w:r w:rsidR="0044217B">
        <w:rPr>
          <w:kern w:val="32"/>
        </w:rPr>
        <w:t xml:space="preserve"> </w:t>
      </w:r>
      <w:r w:rsidRPr="00F35FE6">
        <w:rPr>
          <w:kern w:val="32"/>
        </w:rPr>
        <w:t xml:space="preserve">myriad other </w:t>
      </w:r>
      <w:r w:rsidRPr="00563228">
        <w:rPr>
          <w:kern w:val="32"/>
        </w:rPr>
        <w:t>topics</w:t>
      </w:r>
      <w:r w:rsidR="006F102F">
        <w:rPr>
          <w:kern w:val="32"/>
        </w:rPr>
        <w:t xml:space="preserve"> </w:t>
      </w:r>
      <w:r w:rsidR="00E7249A">
        <w:rPr>
          <w:kern w:val="32"/>
        </w:rPr>
        <w:fldChar w:fldCharType="begin" w:fldLock="1"/>
      </w:r>
      <w:r w:rsidR="00307E3E">
        <w:rPr>
          <w:kern w:val="32"/>
        </w:rPr>
        <w:instrText>ADDIN CSL_CITATION { "citationItems" : [ { "id" : "ITEM-1", "itemData" : { "DOI" : "10.1146/annurev-anthro-081309-145822", "author" : [ { "dropping-particle" : "", "family" : "Gelman", "given" : "Susan A.", "non-dropping-particle" : "", "parse-names" : false, "suffix" : "" }, { "dropping-particle" : "", "family" : "Legare", "given" : "Cristine H", "non-dropping-particle" : "", "parse-names" : false, "suffix" : "" } ], "container-title" : "Annu Rev Anthropol", "id" : "ITEM-1", "issued" : { "date-parts" : [ [ "2011" ] ] }, "page" : "379-398", "title" : "Concepts and folk theories", "type" : "article-journal" }, "uris" : [ "http://www.mendeley.com/documents/?uuid=5c374394-54b0-48a5-a901-25f9551b41b1" ] } ], "mendeley" : { "formattedCitation" : "[26]", "plainTextFormattedCitation" : "[26]", "previouslyFormattedCitation" : "[26]" }, "properties" : { "noteIndex" : 0 }, "schema" : "https://github.com/citation-style-language/schema/raw/master/csl-citation.json" }</w:instrText>
      </w:r>
      <w:r w:rsidR="00E7249A">
        <w:rPr>
          <w:kern w:val="32"/>
        </w:rPr>
        <w:fldChar w:fldCharType="separate"/>
      </w:r>
      <w:r w:rsidR="008536B3" w:rsidRPr="008536B3">
        <w:rPr>
          <w:noProof/>
          <w:kern w:val="32"/>
        </w:rPr>
        <w:t>[26]</w:t>
      </w:r>
      <w:r w:rsidR="00E7249A">
        <w:rPr>
          <w:kern w:val="32"/>
        </w:rPr>
        <w:fldChar w:fldCharType="end"/>
      </w:r>
      <w:r w:rsidRPr="00563228">
        <w:rPr>
          <w:kern w:val="32"/>
        </w:rPr>
        <w:t>.</w:t>
      </w:r>
      <w:r w:rsidRPr="00F35FE6">
        <w:rPr>
          <w:kern w:val="32"/>
        </w:rPr>
        <w:t xml:space="preserve"> Some of these folk theories encapsulate generalizable insights and wisdom</w:t>
      </w:r>
      <w:r w:rsidR="001F40E3">
        <w:rPr>
          <w:kern w:val="32"/>
        </w:rPr>
        <w:t>;</w:t>
      </w:r>
      <w:r w:rsidRPr="00F35FE6">
        <w:rPr>
          <w:kern w:val="32"/>
        </w:rPr>
        <w:t xml:space="preserve"> </w:t>
      </w:r>
      <w:r w:rsidR="004A5538">
        <w:rPr>
          <w:kern w:val="32"/>
        </w:rPr>
        <w:t>m</w:t>
      </w:r>
      <w:r w:rsidRPr="00F35FE6">
        <w:rPr>
          <w:kern w:val="32"/>
        </w:rPr>
        <w:t>any others are completely false</w:t>
      </w:r>
      <w:r w:rsidR="001F40E3">
        <w:rPr>
          <w:kern w:val="32"/>
        </w:rPr>
        <w:t>;</w:t>
      </w:r>
      <w:r w:rsidRPr="00F35FE6">
        <w:rPr>
          <w:kern w:val="32"/>
        </w:rPr>
        <w:t xml:space="preserve"> </w:t>
      </w:r>
      <w:r w:rsidR="00DF3EA2">
        <w:rPr>
          <w:kern w:val="32"/>
        </w:rPr>
        <w:t xml:space="preserve">and </w:t>
      </w:r>
      <w:r w:rsidR="001F40E3">
        <w:rPr>
          <w:kern w:val="32"/>
        </w:rPr>
        <w:t>s</w:t>
      </w:r>
      <w:r w:rsidRPr="00F35FE6">
        <w:rPr>
          <w:kern w:val="32"/>
        </w:rPr>
        <w:t xml:space="preserve">ome are </w:t>
      </w:r>
      <w:r w:rsidRPr="00173E38">
        <w:rPr>
          <w:kern w:val="32"/>
        </w:rPr>
        <w:t>in between</w:t>
      </w:r>
      <w:r w:rsidR="00512DDA" w:rsidRPr="002825B9">
        <w:rPr>
          <w:kern w:val="32"/>
        </w:rPr>
        <w:t xml:space="preserve"> </w:t>
      </w:r>
      <w:r w:rsidR="00512DDA" w:rsidRPr="002825B9">
        <w:rPr>
          <w:kern w:val="32"/>
        </w:rPr>
        <w:fldChar w:fldCharType="begin" w:fldLock="1"/>
      </w:r>
      <w:r w:rsidR="008536B3">
        <w:rPr>
          <w:kern w:val="32"/>
        </w:rPr>
        <w:instrText>ADDIN CSL_CITATION { "citationItems" : [ { "id" : "ITEM-1", "itemData" : { "DOI" : "10.1016/S0364-0213(86)80009-X", "ISBN" : "03640213\\n15516709", "ISSN" : "03640213", "abstract" : "People routinely develop their own theories to explain the world around them. These theories can be useful even when they contradict conventional technical wisdom. Based on in-depth interviews about home heating and thermostat setting behavior, the present study presents two theories people use to understand and adjust their thermostats. The two theories are here called the feedback theory and the valve theory. The valve theory is inconsistent with engineering knowledge, but is estimated to be held by 25% to 50% of Americans. Predictions of each of the theories are compared with the operations normally performed in home heat control. This comparison suggests that the valve theory may be highly functional in normal day-to-day use. Further data is needed on the ways this theory guides behavior in natural environments. ?? 1986 Cognitive Science Society.", "author" : [ { "dropping-particle" : "", "family" : "Kempton", "given" : "Willett", "non-dropping-particle" : "", "parse-names" : false, "suffix" : "" } ], "container-title" : "Cognitive Science", "id" : "ITEM-1", "issue" : "1", "issued" : { "date-parts" : [ [ "1986" ] ] }, "page" : "75-90", "title" : "Two theories of home heat control", "type" : "article-journal", "volume" : "10" }, "uris" : [ "http://www.mendeley.com/documents/?uuid=281b46a4-2f2c-42ab-a007-44d9df462848" ] } ], "mendeley" : { "formattedCitation" : "[34]", "plainTextFormattedCitation" : "[34]", "previouslyFormattedCitation" : "[34]" }, "properties" : { "noteIndex" : 0 }, "schema" : "https://github.com/citation-style-language/schema/raw/master/csl-citation.json" }</w:instrText>
      </w:r>
      <w:r w:rsidR="00512DDA" w:rsidRPr="002825B9">
        <w:rPr>
          <w:kern w:val="32"/>
        </w:rPr>
        <w:fldChar w:fldCharType="separate"/>
      </w:r>
      <w:r w:rsidR="008536B3" w:rsidRPr="008536B3">
        <w:rPr>
          <w:noProof/>
          <w:kern w:val="32"/>
        </w:rPr>
        <w:t>[34]</w:t>
      </w:r>
      <w:r w:rsidR="00512DDA" w:rsidRPr="002825B9">
        <w:rPr>
          <w:kern w:val="32"/>
        </w:rPr>
        <w:fldChar w:fldCharType="end"/>
      </w:r>
      <w:r w:rsidR="00FA098D" w:rsidRPr="002825B9">
        <w:rPr>
          <w:kern w:val="32"/>
        </w:rPr>
        <w:t xml:space="preserve">. </w:t>
      </w:r>
      <w:r w:rsidRPr="00173E38">
        <w:rPr>
          <w:kern w:val="32"/>
        </w:rPr>
        <w:t>How</w:t>
      </w:r>
      <w:r w:rsidRPr="00F35FE6">
        <w:rPr>
          <w:kern w:val="32"/>
        </w:rPr>
        <w:t xml:space="preserve"> might we harvest and assess </w:t>
      </w:r>
      <w:r w:rsidR="00FB1805">
        <w:rPr>
          <w:kern w:val="32"/>
        </w:rPr>
        <w:t>such intuitive</w:t>
      </w:r>
      <w:r w:rsidRPr="00F35FE6">
        <w:rPr>
          <w:kern w:val="32"/>
        </w:rPr>
        <w:t xml:space="preserve"> theories to extend human knowledge</w:t>
      </w:r>
      <w:r w:rsidR="006706E3">
        <w:rPr>
          <w:kern w:val="32"/>
        </w:rPr>
        <w:t>, especially in domains where science is limited</w:t>
      </w:r>
      <w:r w:rsidRPr="00F35FE6">
        <w:rPr>
          <w:kern w:val="32"/>
        </w:rPr>
        <w:t xml:space="preserve">? </w:t>
      </w:r>
    </w:p>
    <w:p w14:paraId="2F4655BC" w14:textId="77777777" w:rsidR="00AB7AA3" w:rsidRDefault="007D3D27">
      <w:pPr>
        <w:rPr>
          <w:kern w:val="32"/>
        </w:rPr>
      </w:pPr>
      <w:commentRangeStart w:id="4"/>
      <w:r>
        <w:rPr>
          <w:kern w:val="32"/>
        </w:rPr>
        <w:t>W</w:t>
      </w:r>
      <w:r w:rsidR="00F35FE6" w:rsidRPr="00F35FE6">
        <w:rPr>
          <w:kern w:val="32"/>
        </w:rPr>
        <w:t>orldwide</w:t>
      </w:r>
      <w:commentRangeEnd w:id="4"/>
      <w:r w:rsidR="00A35D63">
        <w:rPr>
          <w:rStyle w:val="CommentReference"/>
        </w:rPr>
        <w:commentReference w:id="4"/>
      </w:r>
      <w:r w:rsidR="00F35FE6" w:rsidRPr="00F35FE6">
        <w:rPr>
          <w:kern w:val="32"/>
        </w:rPr>
        <w:t>, students collectively</w:t>
      </w:r>
      <w:r w:rsidR="00D83FFF">
        <w:rPr>
          <w:kern w:val="32"/>
        </w:rPr>
        <w:t xml:space="preserve"> spend</w:t>
      </w:r>
      <w:r w:rsidR="00F35FE6" w:rsidRPr="00F35FE6">
        <w:rPr>
          <w:kern w:val="32"/>
        </w:rPr>
        <w:t xml:space="preserve"> millions of hours a week</w:t>
      </w:r>
      <w:r w:rsidR="00123E0F">
        <w:rPr>
          <w:kern w:val="32"/>
        </w:rPr>
        <w:t xml:space="preserve"> </w:t>
      </w:r>
      <w:r w:rsidR="00F35FE6" w:rsidRPr="00F35FE6">
        <w:rPr>
          <w:kern w:val="32"/>
        </w:rPr>
        <w:t>test</w:t>
      </w:r>
      <w:r w:rsidR="00123E0F">
        <w:rPr>
          <w:kern w:val="32"/>
        </w:rPr>
        <w:t>ing</w:t>
      </w:r>
      <w:r w:rsidR="00F35FE6" w:rsidRPr="00F35FE6">
        <w:rPr>
          <w:kern w:val="32"/>
        </w:rPr>
        <w:t xml:space="preserve"> their skills on assignments with known answers</w:t>
      </w:r>
      <w:r w:rsidR="00C92E71">
        <w:rPr>
          <w:kern w:val="32"/>
        </w:rPr>
        <w:t xml:space="preserve"> </w:t>
      </w:r>
      <w:r w:rsidR="00FA098D">
        <w:rPr>
          <w:kern w:val="32"/>
        </w:rPr>
        <w:fldChar w:fldCharType="begin" w:fldLock="1"/>
      </w:r>
      <w:r w:rsidR="003B23AD">
        <w:rPr>
          <w:kern w:val="32"/>
        </w:rPr>
        <w:instrText>ADDIN CSL_CITATION { "citationItems" : [ { "id" : "ITEM-1", "itemData" : { "URL" : "https://www.class-central.com/report/moocs-2015-stats/", "author" : [ { "dropping-particle" : "", "family" : "Shah", "given" : "Dhawal", "non-dropping-particle" : "", "parse-names" : false, "suffix" : "" } ], "container-title" : "Class Central.", "id" : "ITEM-1", "issued" : { "date-parts" : [ [ "2015" ] ] }, "title" : "By The Numbers: MOOCS in 2015.", "type" : "webpage" }, "uris" : [ "http://www.mendeley.com/documents/?uuid=c71878c6-609e-42e4-b736-bd3b5d63e29a" ] } ], "mendeley" : { "formattedCitation" : "[51]", "plainTextFormattedCitation" : "[51]", "previouslyFormattedCitation" : "[51]" }, "properties" : { "noteIndex" : 0 }, "schema" : "https://github.com/citation-style-language/schema/raw/master/csl-citation.json" }</w:instrText>
      </w:r>
      <w:r w:rsidR="00FA098D">
        <w:rPr>
          <w:kern w:val="32"/>
        </w:rPr>
        <w:fldChar w:fldCharType="separate"/>
      </w:r>
      <w:r w:rsidR="0006067C" w:rsidRPr="0006067C">
        <w:rPr>
          <w:noProof/>
          <w:kern w:val="32"/>
        </w:rPr>
        <w:t>[51]</w:t>
      </w:r>
      <w:r w:rsidR="00FA098D">
        <w:rPr>
          <w:kern w:val="32"/>
        </w:rPr>
        <w:fldChar w:fldCharType="end"/>
      </w:r>
      <w:r w:rsidR="00F35FE6" w:rsidRPr="00F35FE6">
        <w:rPr>
          <w:kern w:val="32"/>
        </w:rPr>
        <w:t xml:space="preserve">. </w:t>
      </w:r>
      <w:r w:rsidR="004A5538">
        <w:rPr>
          <w:kern w:val="32"/>
        </w:rPr>
        <w:t xml:space="preserve">This community could be a potentially powerful resource. </w:t>
      </w:r>
      <w:r w:rsidR="006C5B88">
        <w:rPr>
          <w:kern w:val="32"/>
        </w:rPr>
        <w:t>Repurposing</w:t>
      </w:r>
      <w:r w:rsidR="000D653B">
        <w:rPr>
          <w:kern w:val="32"/>
        </w:rPr>
        <w:t xml:space="preserve"> </w:t>
      </w:r>
      <w:r w:rsidR="00F35FE6" w:rsidRPr="00F35FE6">
        <w:rPr>
          <w:kern w:val="32"/>
        </w:rPr>
        <w:t>even a small fraction of th</w:t>
      </w:r>
      <w:r w:rsidR="009B6310">
        <w:rPr>
          <w:kern w:val="32"/>
        </w:rPr>
        <w:t>is</w:t>
      </w:r>
      <w:r w:rsidR="00F35FE6" w:rsidRPr="00F35FE6">
        <w:rPr>
          <w:kern w:val="32"/>
        </w:rPr>
        <w:t xml:space="preserve"> effo</w:t>
      </w:r>
      <w:r w:rsidR="0028154E">
        <w:rPr>
          <w:kern w:val="32"/>
        </w:rPr>
        <w:t xml:space="preserve">rt towards </w:t>
      </w:r>
      <w:r w:rsidR="00123E0F">
        <w:rPr>
          <w:kern w:val="32"/>
        </w:rPr>
        <w:t xml:space="preserve">scientific </w:t>
      </w:r>
      <w:r w:rsidR="006F28DD">
        <w:rPr>
          <w:kern w:val="32"/>
        </w:rPr>
        <w:t>inquiry</w:t>
      </w:r>
      <w:r w:rsidR="00F35FE6" w:rsidRPr="00F35FE6">
        <w:rPr>
          <w:kern w:val="32"/>
        </w:rPr>
        <w:t xml:space="preserve"> could pay significant dividends. </w:t>
      </w:r>
    </w:p>
    <w:p w14:paraId="3853EA49" w14:textId="77777777" w:rsidR="00F35FE6" w:rsidRDefault="00E80752">
      <w:pPr>
        <w:rPr>
          <w:kern w:val="32"/>
        </w:rPr>
      </w:pPr>
      <w:r>
        <w:rPr>
          <w:noProof/>
        </w:rPr>
        <mc:AlternateContent>
          <mc:Choice Requires="wps">
            <w:drawing>
              <wp:anchor distT="0" distB="0" distL="114300" distR="114300" simplePos="0" relativeHeight="251652608" behindDoc="0" locked="1" layoutInCell="1" allowOverlap="0" wp14:anchorId="79B7903F" wp14:editId="1225C48A">
                <wp:simplePos x="0" y="0"/>
                <wp:positionH relativeFrom="margin">
                  <wp:posOffset>0</wp:posOffset>
                </wp:positionH>
                <wp:positionV relativeFrom="margin">
                  <wp:posOffset>6903720</wp:posOffset>
                </wp:positionV>
                <wp:extent cx="3044825" cy="173736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4825" cy="1737360"/>
                        </a:xfrm>
                        <a:prstGeom prst="rect">
                          <a:avLst/>
                        </a:prstGeom>
                        <a:solidFill>
                          <a:srgbClr val="FFFFFF"/>
                        </a:solidFill>
                        <a:ln>
                          <a:noFill/>
                        </a:ln>
                        <a:extLst>
                          <a:ext uri="{91240B29-F687-4f45-9708-019B960494DF}"/>
                        </a:extLst>
                      </wps:spPr>
                      <wps:txbx>
                        <w:txbxContent>
                          <w:p w14:paraId="4FBAB82E" w14:textId="77777777" w:rsidR="008D5C3C" w:rsidRDefault="008D5C3C" w:rsidP="00AB7AA3">
                            <w:pPr>
                              <w:pStyle w:val="Copyright"/>
                              <w:rPr>
                                <w:rFonts w:ascii="TimesNewRomanPSMT" w:hAnsi="TimesNewRomanPSMT" w:cs="TimesNewRomanPSMT"/>
                                <w:szCs w:val="16"/>
                              </w:rPr>
                            </w:pPr>
                            <w:r w:rsidRPr="00AB7AA3">
                              <w:rPr>
                                <w:rFonts w:ascii="TimesNewRomanPSMT" w:hAnsi="TimesNewRomanPSMT" w:cs="TimesNewRomanPSMT"/>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 </w:t>
                            </w:r>
                          </w:p>
                          <w:p w14:paraId="4938AE87" w14:textId="77777777" w:rsidR="008D5C3C" w:rsidRPr="0006067C" w:rsidRDefault="008D5C3C" w:rsidP="00AB7AA3">
                            <w:pPr>
                              <w:pStyle w:val="Copyright"/>
                              <w:rPr>
                                <w:rFonts w:ascii="TimesNewRomanPSMT" w:hAnsi="TimesNewRomanPSMT" w:cs="TimesNewRomanPSMT"/>
                                <w:i/>
                                <w:szCs w:val="16"/>
                              </w:rPr>
                            </w:pPr>
                            <w:r w:rsidRPr="0006067C">
                              <w:rPr>
                                <w:rFonts w:ascii="TimesNewRomanPSMT" w:hAnsi="TimesNewRomanPSMT" w:cs="TimesNewRomanPSMT"/>
                                <w:i/>
                                <w:szCs w:val="16"/>
                              </w:rPr>
                              <w:t xml:space="preserve">CHI 2017, </w:t>
                            </w:r>
                            <w:r w:rsidRPr="002778AE">
                              <w:rPr>
                                <w:rFonts w:ascii="TimesNewRomanPSMT" w:hAnsi="TimesNewRomanPSMT" w:cs="TimesNewRomanPSMT"/>
                                <w:szCs w:val="16"/>
                              </w:rPr>
                              <w:t xml:space="preserve">May 6–11, 2017, Denver, CO, USA. </w:t>
                            </w:r>
                          </w:p>
                          <w:p w14:paraId="1E8C4783" w14:textId="77777777" w:rsidR="008D5C3C" w:rsidRDefault="008D5C3C" w:rsidP="00AB7AA3">
                            <w:pPr>
                              <w:pStyle w:val="Copyright"/>
                              <w:rPr>
                                <w:rFonts w:ascii="TimesNewRomanPSMT" w:hAnsi="TimesNewRomanPSMT" w:cs="TimesNewRomanPSMT"/>
                                <w:szCs w:val="16"/>
                              </w:rPr>
                            </w:pPr>
                            <w:r w:rsidRPr="00AB7AA3">
                              <w:rPr>
                                <w:rFonts w:ascii="TimesNewRomanPSMT" w:hAnsi="TimesNewRomanPSMT" w:cs="TimesNewRomanPSMT"/>
                                <w:szCs w:val="16"/>
                              </w:rPr>
                              <w:t>© 2017 ACM</w:t>
                            </w:r>
                            <w:r>
                              <w:rPr>
                                <w:rFonts w:ascii="TimesNewRomanPSMT" w:hAnsi="TimesNewRomanPSMT" w:cs="TimesNewRomanPSMT"/>
                                <w:szCs w:val="16"/>
                              </w:rPr>
                              <w:t xml:space="preserve"> ISBN 978-1-4503-4655-9/17/05 </w:t>
                            </w:r>
                            <w:r w:rsidRPr="00AB7AA3">
                              <w:rPr>
                                <w:rFonts w:ascii="TimesNewRomanPSMT" w:hAnsi="TimesNewRomanPSMT" w:cs="TimesNewRomanPSMT"/>
                                <w:szCs w:val="16"/>
                              </w:rPr>
                              <w:t xml:space="preserve">$15.00. </w:t>
                            </w:r>
                          </w:p>
                          <w:p w14:paraId="06A03799" w14:textId="77777777" w:rsidR="008D5C3C" w:rsidRPr="00AB7AA3" w:rsidRDefault="008D5C3C" w:rsidP="00AB7AA3">
                            <w:pPr>
                              <w:pStyle w:val="Copyright"/>
                              <w:rPr>
                                <w:rFonts w:ascii="TimesNewRomanPSMT" w:hAnsi="TimesNewRomanPSMT" w:cs="TimesNewRomanPSMT"/>
                                <w:szCs w:val="16"/>
                              </w:rPr>
                            </w:pPr>
                            <w:r w:rsidRPr="00AB7AA3">
                              <w:rPr>
                                <w:rFonts w:ascii="TimesNewRomanPSMT" w:hAnsi="TimesNewRomanPSMT" w:cs="TimesNewRomanPSMT"/>
                                <w:szCs w:val="16"/>
                              </w:rPr>
                              <w:t xml:space="preserve">DOI: </w:t>
                            </w:r>
                            <w:hyperlink r:id="rId11" w:history="1">
                              <w:r w:rsidRPr="006A0FD7">
                                <w:rPr>
                                  <w:rStyle w:val="Hyperlink"/>
                                  <w:rFonts w:ascii="TimesNewRomanPSMT" w:hAnsi="TimesNewRomanPSMT" w:cs="TimesNewRomanPSMT"/>
                                  <w:szCs w:val="16"/>
                                </w:rPr>
                                <w:t>http://dx.doi.org/10.1145/3025453.3025769</w:t>
                              </w:r>
                            </w:hyperlink>
                            <w:r>
                              <w:rPr>
                                <w:rFonts w:ascii="TimesNewRomanPSMT" w:hAnsi="TimesNewRomanPSMT" w:cs="TimesNewRomanPSMT"/>
                                <w:szCs w:val="16"/>
                              </w:rPr>
                              <w:t xml:space="preserve"> </w:t>
                            </w:r>
                          </w:p>
                          <w:p w14:paraId="4B81953D" w14:textId="77777777" w:rsidR="008D5C3C" w:rsidRPr="00D3324C" w:rsidRDefault="008D5C3C" w:rsidP="00AB7AA3">
                            <w:pPr>
                              <w:pStyle w:val="Copyright"/>
                              <w:rPr>
                                <w:szCs w:val="16"/>
                              </w:rPr>
                            </w:pP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B7903F" id="_x0000_t202" coordsize="21600,21600" o:spt="202" path="m,l,21600r21600,l21600,xe">
                <v:stroke joinstyle="miter"/>
                <v:path gradientshapeok="t" o:connecttype="rect"/>
              </v:shapetype>
              <v:shape id="Text Box 2" o:spid="_x0000_s1026" type="#_x0000_t202" style="position:absolute;left:0;text-align:left;margin-left:0;margin-top:543.6pt;width:239.75pt;height:136.8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" o:allowoverlap="f" stroked="f">
                <v:textbox inset="0,,0">
                  <w:txbxContent>
                    <w:p w14:paraId="4FBAB82E" w14:textId="77777777" w:rsidR="008D5C3C" w:rsidRDefault="008D5C3C" w:rsidP="00AB7AA3">
                      <w:pPr>
                        <w:pStyle w:val="Copyright"/>
                        <w:rPr>
                          <w:rFonts w:ascii="TimesNewRomanPSMT" w:hAnsi="TimesNewRomanPSMT" w:cs="TimesNewRomanPSMT"/>
                          <w:szCs w:val="16"/>
                        </w:rPr>
                      </w:pPr>
                      <w:r w:rsidRPr="00AB7AA3">
                        <w:rPr>
                          <w:rFonts w:ascii="TimesNewRomanPSMT" w:hAnsi="TimesNewRomanPSMT" w:cs="TimesNewRomanPSMT"/>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ACM must be honored. Abstracting with credit is permitted. To copy otherwise, or republish, to post on servers or to redistribute to lists, requires prior specific permission and/or a fee. Request permissions from permissions@acm.org. </w:t>
                      </w:r>
                    </w:p>
                    <w:p w14:paraId="4938AE87" w14:textId="77777777" w:rsidR="008D5C3C" w:rsidRPr="0006067C" w:rsidRDefault="008D5C3C" w:rsidP="00AB7AA3">
                      <w:pPr>
                        <w:pStyle w:val="Copyright"/>
                        <w:rPr>
                          <w:rFonts w:ascii="TimesNewRomanPSMT" w:hAnsi="TimesNewRomanPSMT" w:cs="TimesNewRomanPSMT"/>
                          <w:i/>
                          <w:szCs w:val="16"/>
                        </w:rPr>
                      </w:pPr>
                      <w:r w:rsidRPr="0006067C">
                        <w:rPr>
                          <w:rFonts w:ascii="TimesNewRomanPSMT" w:hAnsi="TimesNewRomanPSMT" w:cs="TimesNewRomanPSMT"/>
                          <w:i/>
                          <w:szCs w:val="16"/>
                        </w:rPr>
                        <w:t xml:space="preserve">CHI 2017, </w:t>
                      </w:r>
                      <w:r w:rsidRPr="002778AE">
                        <w:rPr>
                          <w:rFonts w:ascii="TimesNewRomanPSMT" w:hAnsi="TimesNewRomanPSMT" w:cs="TimesNewRomanPSMT"/>
                          <w:szCs w:val="16"/>
                        </w:rPr>
                        <w:t xml:space="preserve">May 6–11, 2017, Denver, CO, USA. </w:t>
                      </w:r>
                    </w:p>
                    <w:p w14:paraId="1E8C4783" w14:textId="77777777" w:rsidR="008D5C3C" w:rsidRDefault="008D5C3C" w:rsidP="00AB7AA3">
                      <w:pPr>
                        <w:pStyle w:val="Copyright"/>
                        <w:rPr>
                          <w:rFonts w:ascii="TimesNewRomanPSMT" w:hAnsi="TimesNewRomanPSMT" w:cs="TimesNewRomanPSMT"/>
                          <w:szCs w:val="16"/>
                        </w:rPr>
                      </w:pPr>
                      <w:r w:rsidRPr="00AB7AA3">
                        <w:rPr>
                          <w:rFonts w:ascii="TimesNewRomanPSMT" w:hAnsi="TimesNewRomanPSMT" w:cs="TimesNewRomanPSMT"/>
                          <w:szCs w:val="16"/>
                        </w:rPr>
                        <w:t>© 2017 ACM</w:t>
                      </w:r>
                      <w:r>
                        <w:rPr>
                          <w:rFonts w:ascii="TimesNewRomanPSMT" w:hAnsi="TimesNewRomanPSMT" w:cs="TimesNewRomanPSMT"/>
                          <w:szCs w:val="16"/>
                        </w:rPr>
                        <w:t xml:space="preserve"> ISBN 978-1-4503-4655-9/17/05 </w:t>
                      </w:r>
                      <w:r w:rsidRPr="00AB7AA3">
                        <w:rPr>
                          <w:rFonts w:ascii="TimesNewRomanPSMT" w:hAnsi="TimesNewRomanPSMT" w:cs="TimesNewRomanPSMT"/>
                          <w:szCs w:val="16"/>
                        </w:rPr>
                        <w:t xml:space="preserve">$15.00. </w:t>
                      </w:r>
                    </w:p>
                    <w:p w14:paraId="06A03799" w14:textId="77777777" w:rsidR="008D5C3C" w:rsidRPr="00AB7AA3" w:rsidRDefault="008D5C3C" w:rsidP="00AB7AA3">
                      <w:pPr>
                        <w:pStyle w:val="Copyright"/>
                        <w:rPr>
                          <w:rFonts w:ascii="TimesNewRomanPSMT" w:hAnsi="TimesNewRomanPSMT" w:cs="TimesNewRomanPSMT"/>
                          <w:szCs w:val="16"/>
                        </w:rPr>
                      </w:pPr>
                      <w:r w:rsidRPr="00AB7AA3">
                        <w:rPr>
                          <w:rFonts w:ascii="TimesNewRomanPSMT" w:hAnsi="TimesNewRomanPSMT" w:cs="TimesNewRomanPSMT"/>
                          <w:szCs w:val="16"/>
                        </w:rPr>
                        <w:t xml:space="preserve">DOI: </w:t>
                      </w:r>
                      <w:hyperlink r:id="rId12" w:history="1">
                        <w:r w:rsidRPr="006A0FD7">
                          <w:rPr>
                            <w:rStyle w:val="Hyperlink"/>
                            <w:rFonts w:ascii="TimesNewRomanPSMT" w:hAnsi="TimesNewRomanPSMT" w:cs="TimesNewRomanPSMT"/>
                            <w:szCs w:val="16"/>
                          </w:rPr>
                          <w:t>http://dx.doi.org/10.1145/3025453.3025769</w:t>
                        </w:r>
                      </w:hyperlink>
                      <w:r>
                        <w:rPr>
                          <w:rFonts w:ascii="TimesNewRomanPSMT" w:hAnsi="TimesNewRomanPSMT" w:cs="TimesNewRomanPSMT"/>
                          <w:szCs w:val="16"/>
                        </w:rPr>
                        <w:t xml:space="preserve"> </w:t>
                      </w:r>
                    </w:p>
                    <w:p w14:paraId="4B81953D" w14:textId="77777777" w:rsidR="008D5C3C" w:rsidRPr="00D3324C" w:rsidRDefault="008D5C3C" w:rsidP="00AB7AA3">
                      <w:pPr>
                        <w:pStyle w:val="Copyright"/>
                        <w:rPr>
                          <w:szCs w:val="16"/>
                        </w:rPr>
                      </w:pPr>
                    </w:p>
                  </w:txbxContent>
                </v:textbox>
                <w10:wrap type="square" anchorx="margin" anchory="margin"/>
                <w10:anchorlock/>
              </v:shape>
            </w:pict>
          </mc:Fallback>
        </mc:AlternateContent>
      </w:r>
      <w:r w:rsidR="00921E96" w:rsidRPr="00921E96">
        <w:rPr>
          <w:kern w:val="32"/>
        </w:rPr>
        <w:t>O</w:t>
      </w:r>
      <w:r w:rsidR="00F8780A">
        <w:rPr>
          <w:kern w:val="32"/>
        </w:rPr>
        <w:t xml:space="preserve">ur intuition </w:t>
      </w:r>
      <w:r w:rsidR="00F8780A" w:rsidRPr="00B475E6">
        <w:rPr>
          <w:kern w:val="32"/>
        </w:rPr>
        <w:t xml:space="preserve">is that </w:t>
      </w:r>
      <w:r w:rsidR="006D4F33" w:rsidRPr="0065332D">
        <w:rPr>
          <w:kern w:val="32"/>
        </w:rPr>
        <w:t>scientific crowdsourcing</w:t>
      </w:r>
      <w:r w:rsidR="00F8780A" w:rsidRPr="0065332D">
        <w:rPr>
          <w:kern w:val="32"/>
        </w:rPr>
        <w:t xml:space="preserve"> will</w:t>
      </w:r>
      <w:r w:rsidR="00F8780A">
        <w:rPr>
          <w:kern w:val="32"/>
        </w:rPr>
        <w:t xml:space="preserve"> </w:t>
      </w:r>
      <w:r w:rsidR="004A5538">
        <w:rPr>
          <w:kern w:val="32"/>
        </w:rPr>
        <w:t>most usefully contribute to</w:t>
      </w:r>
      <w:r w:rsidR="00F8780A">
        <w:rPr>
          <w:kern w:val="32"/>
        </w:rPr>
        <w:t xml:space="preserve"> domains where science is nascent</w:t>
      </w:r>
      <w:r w:rsidR="00AD7F0E">
        <w:rPr>
          <w:kern w:val="32"/>
        </w:rPr>
        <w:t xml:space="preserve"> and/or highly contex</w:t>
      </w:r>
      <w:r w:rsidR="0056636C">
        <w:rPr>
          <w:kern w:val="32"/>
        </w:rPr>
        <w:t>tual</w:t>
      </w:r>
      <w:r w:rsidR="00F8780A">
        <w:rPr>
          <w:kern w:val="32"/>
        </w:rPr>
        <w:t>.</w:t>
      </w:r>
      <w:r w:rsidR="004A5538">
        <w:rPr>
          <w:kern w:val="32"/>
        </w:rPr>
        <w:t xml:space="preserve"> </w:t>
      </w:r>
      <w:r w:rsidR="003A7F95">
        <w:rPr>
          <w:kern w:val="32"/>
        </w:rPr>
        <w:t>Knowledge of the human microbiome is both</w:t>
      </w:r>
      <w:r w:rsidR="00921E96" w:rsidRPr="00921E96">
        <w:rPr>
          <w:kern w:val="32"/>
        </w:rPr>
        <w:t xml:space="preserve">. While everyone has a gut full of </w:t>
      </w:r>
      <w:r w:rsidR="00F856D7">
        <w:rPr>
          <w:kern w:val="32"/>
        </w:rPr>
        <w:t>microbes</w:t>
      </w:r>
      <w:r w:rsidR="00921E96" w:rsidRPr="00921E96">
        <w:rPr>
          <w:kern w:val="32"/>
        </w:rPr>
        <w:t xml:space="preserve">, its </w:t>
      </w:r>
      <w:r w:rsidR="005F4D6F">
        <w:rPr>
          <w:kern w:val="32"/>
        </w:rPr>
        <w:t>causal</w:t>
      </w:r>
      <w:r w:rsidR="00921E96" w:rsidRPr="00921E96">
        <w:rPr>
          <w:kern w:val="32"/>
        </w:rPr>
        <w:t xml:space="preserve"> influences </w:t>
      </w:r>
      <w:r w:rsidR="005F4D6F">
        <w:rPr>
          <w:kern w:val="32"/>
        </w:rPr>
        <w:t xml:space="preserve">remain </w:t>
      </w:r>
      <w:r w:rsidR="00921E96" w:rsidRPr="00921E96">
        <w:rPr>
          <w:kern w:val="32"/>
        </w:rPr>
        <w:t xml:space="preserve">largely </w:t>
      </w:r>
      <w:r w:rsidR="00DB582C">
        <w:rPr>
          <w:kern w:val="32"/>
        </w:rPr>
        <w:t>unknown</w:t>
      </w:r>
      <w:r w:rsidR="00427E81">
        <w:rPr>
          <w:kern w:val="32"/>
        </w:rPr>
        <w:t xml:space="preserve">. </w:t>
      </w:r>
      <w:r w:rsidR="00AD7F0E">
        <w:rPr>
          <w:kern w:val="32"/>
        </w:rPr>
        <w:t>T</w:t>
      </w:r>
      <w:r w:rsidR="00921E96">
        <w:rPr>
          <w:kern w:val="32"/>
        </w:rPr>
        <w:t>he Human Microbiome Project</w:t>
      </w:r>
      <w:r w:rsidR="00A1576E">
        <w:rPr>
          <w:kern w:val="32"/>
        </w:rPr>
        <w:t xml:space="preserve"> </w:t>
      </w:r>
      <w:r w:rsidR="00921E96" w:rsidRPr="00921E96">
        <w:rPr>
          <w:kern w:val="32"/>
        </w:rPr>
        <w:t xml:space="preserve">and other studies have begun revealing </w:t>
      </w:r>
      <w:r w:rsidR="00906B0D">
        <w:rPr>
          <w:kern w:val="32"/>
        </w:rPr>
        <w:t>its</w:t>
      </w:r>
      <w:r w:rsidR="00921E96" w:rsidRPr="00921E96">
        <w:rPr>
          <w:kern w:val="32"/>
        </w:rPr>
        <w:t xml:space="preserve"> </w:t>
      </w:r>
      <w:r w:rsidR="00906B0D">
        <w:rPr>
          <w:kern w:val="32"/>
        </w:rPr>
        <w:t>diversity and i</w:t>
      </w:r>
      <w:r w:rsidR="00906B0D" w:rsidRPr="00E43FD3">
        <w:rPr>
          <w:kern w:val="32"/>
        </w:rPr>
        <w:t>mpacts</w:t>
      </w:r>
      <w:r w:rsidR="00E43FD3" w:rsidRPr="002825B9">
        <w:rPr>
          <w:kern w:val="32"/>
        </w:rPr>
        <w:t xml:space="preserve"> </w:t>
      </w:r>
      <w:r w:rsidR="00E43FD3" w:rsidRPr="002825B9">
        <w:rPr>
          <w:kern w:val="32"/>
        </w:rPr>
        <w:fldChar w:fldCharType="begin" w:fldLock="1"/>
      </w:r>
      <w:r w:rsidR="008536B3">
        <w:rPr>
          <w:kern w:val="32"/>
        </w:rPr>
        <w:instrText>ADDIN CSL_CITATION { "citationItems" : [ { "id" : "ITEM-1", "itemData" : { "DOI" : "10.1038/nature11234.Structure", "ISBN" : "1476-4687 (Electronic) 0028-0836 (Linking)", "ISSN" : "1476-4687", "PMID" : "22699609", "abstract" : "Studies of the human microbiome have revealed that even healthy individuals differ remarkably in the microbes that occupy habitats such as the gut, skin, and vagina. Much of this diversity remains unexplained, although diet, environment, host genetics, and early microbial exposure have all been implicated. Accordingly, to characterize the ecology of human-associated microbial communities, the Human Microbiome Project has analyzed the largest cohort and set of distinct, clinically relevant body habitats to date. We found the diversity and abundance of each habitat\u2019s signature microbes to vary widely even among healthy subjects, with strong niche specialization both within and among individuals. The project encountered an estimated 81\u201399% of the genera, enzyme families, and community configurations occupied by the healthy Western microbiome. Metagenomic carriage of metabolic pathways was stable among individuals despite variation in community structure, and ethnic/racial background proved to be one of the strongest associationa of both pathways and microbes with clinical metadata. These results thus delineate the range of structural and functional configurations normal in the microbial communities of a healthy population, enabling future characterization of the epidemiology, ecology, and translational applications of the human microbiome.", "author" : [ { "dropping-particle" : "", "family" : "Consortium", "given" : "The Human Microbiome Project", "non-dropping-particle" : "", "parse-names" : false, "suffix" : "" } ], "container-title" : "Nature", "id" : "ITEM-1", "issue" : "7402", "issued" : { "date-parts" : [ [ "2013" ] ] }, "page" : "207-214", "title" : "Structure, Function and Diversity of the Healthy Human Microbiome", "type" : "article-journal", "volume" : "486" }, "uris" : [ "http://www.mendeley.com/documents/?uuid=b33bfc08-e568-4a93-b4ce-98716659952e" ] }, { "id" : "ITEM-2", "itemData" : { "DOI" : "10.1038/nature11209.A", "author" : [ { "dropping-particle" : "", "family" : "Consortium", "given" : "The Human Microbiome Project", "non-dropping-particle" : "", "parse-names" : false, "suffix" : "" } ], "container-title" : "Nature", "id" : "ITEM-2", "issue" : "7402", "issued" : { "date-parts" : [ [ "2012" ] ] }, "page" : "215-221", "title" : "A framework for human microbiome research", "type" : "article-journal", "volume" : "486" }, "uris" : [ "http://www.mendeley.com/documents/?uuid=835ab8ea-c800-4c61-a2c5-90cb1b3ac57b" ] } ], "mendeley" : { "formattedCitation" : "[17,18]", "plainTextFormattedCitation" : "[17,18]", "previouslyFormattedCitation" : "[17,18]" }, "properties" : { "noteIndex" : 0 }, "schema" : "https://github.com/citation-style-language/schema/raw/master/csl-citation.json" }</w:instrText>
      </w:r>
      <w:r w:rsidR="00E43FD3" w:rsidRPr="002825B9">
        <w:rPr>
          <w:kern w:val="32"/>
        </w:rPr>
        <w:fldChar w:fldCharType="separate"/>
      </w:r>
      <w:r w:rsidR="008536B3" w:rsidRPr="008536B3">
        <w:rPr>
          <w:noProof/>
          <w:kern w:val="32"/>
        </w:rPr>
        <w:t>[17,18]</w:t>
      </w:r>
      <w:r w:rsidR="00E43FD3" w:rsidRPr="002825B9">
        <w:rPr>
          <w:kern w:val="32"/>
        </w:rPr>
        <w:fldChar w:fldCharType="end"/>
      </w:r>
      <w:r w:rsidR="00921E96">
        <w:rPr>
          <w:kern w:val="32"/>
        </w:rPr>
        <w:t>.</w:t>
      </w:r>
      <w:r w:rsidR="00123E90">
        <w:rPr>
          <w:kern w:val="32"/>
        </w:rPr>
        <w:t xml:space="preserve"> </w:t>
      </w:r>
      <w:r w:rsidR="00F35FE6" w:rsidRPr="00F35FE6">
        <w:rPr>
          <w:kern w:val="32"/>
        </w:rPr>
        <w:t>The world could benefit greatly from a more comprehensive understanding of the microbiome, what influences its composition, and the i</w:t>
      </w:r>
      <w:r w:rsidR="00AF2F9E">
        <w:rPr>
          <w:kern w:val="32"/>
        </w:rPr>
        <w:t xml:space="preserve">mpact our gut has on </w:t>
      </w:r>
      <w:r w:rsidR="00AF2F9E" w:rsidRPr="00173E38">
        <w:rPr>
          <w:kern w:val="32"/>
        </w:rPr>
        <w:t>our health</w:t>
      </w:r>
      <w:r w:rsidR="005273F7" w:rsidRPr="00173E38">
        <w:rPr>
          <w:kern w:val="32"/>
        </w:rPr>
        <w:t>.</w:t>
      </w:r>
      <w:r w:rsidR="00761D24" w:rsidRPr="00173E38">
        <w:rPr>
          <w:kern w:val="32"/>
        </w:rPr>
        <w:t xml:space="preserve"> </w:t>
      </w:r>
      <w:r w:rsidR="00D1208A" w:rsidRPr="00173E38">
        <w:rPr>
          <w:kern w:val="32"/>
        </w:rPr>
        <w:t>U</w:t>
      </w:r>
      <w:r w:rsidR="000A47E4" w:rsidRPr="00173E38">
        <w:rPr>
          <w:kern w:val="32"/>
        </w:rPr>
        <w:t xml:space="preserve">nderstanding how people live may help build causal models. </w:t>
      </w:r>
      <w:r w:rsidR="005273F7" w:rsidRPr="00173E38">
        <w:rPr>
          <w:kern w:val="32"/>
        </w:rPr>
        <w:t>F</w:t>
      </w:r>
      <w:r w:rsidR="00761D24" w:rsidRPr="00173E38">
        <w:rPr>
          <w:kern w:val="32"/>
        </w:rPr>
        <w:t>or example,</w:t>
      </w:r>
      <w:r w:rsidR="00F35FE6" w:rsidRPr="00173E38">
        <w:rPr>
          <w:kern w:val="32"/>
        </w:rPr>
        <w:t xml:space="preserve"> </w:t>
      </w:r>
      <w:r w:rsidR="00761D24" w:rsidRPr="00173E38">
        <w:rPr>
          <w:kern w:val="32"/>
        </w:rPr>
        <w:t>rheumatoid a</w:t>
      </w:r>
      <w:r w:rsidR="00AF2F9E" w:rsidRPr="00173E38">
        <w:rPr>
          <w:kern w:val="32"/>
        </w:rPr>
        <w:t>rthritis patients have alt</w:t>
      </w:r>
      <w:r w:rsidR="00506513" w:rsidRPr="00173E38">
        <w:rPr>
          <w:kern w:val="32"/>
        </w:rPr>
        <w:t xml:space="preserve">ered gut and oral </w:t>
      </w:r>
      <w:r w:rsidR="004A2280" w:rsidRPr="00173E38">
        <w:rPr>
          <w:kern w:val="32"/>
        </w:rPr>
        <w:t>bacteria</w:t>
      </w:r>
      <w:r w:rsidR="00173E38" w:rsidRPr="002825B9">
        <w:rPr>
          <w:kern w:val="32"/>
        </w:rPr>
        <w:t xml:space="preserve"> </w:t>
      </w:r>
      <w:r w:rsidR="00173E38" w:rsidRPr="002825B9">
        <w:rPr>
          <w:kern w:val="32"/>
        </w:rPr>
        <w:fldChar w:fldCharType="begin" w:fldLock="1"/>
      </w:r>
      <w:r w:rsidR="003B23AD">
        <w:rPr>
          <w:kern w:val="32"/>
        </w:rPr>
        <w:instrText>ADDIN CSL_CITATION { "citationItems" : [ { "id" : "ITEM-1", "itemData" : { "DOI" : "10.1038/nm.3914", "ISSN" : "1078-8956", "abstract" : "We carried out metagenomic shotgun sequencing and a metagenome-wide association study (MGWAS) of fecal, dental and salivary samples from a cohort of individuals with rheumatoid arthritis (RA) and healthy controls. Concordance was observed between the gut and oral microbiomes, suggesting overlap in the abundance and function of species at different body sites. Dysbiosis was detected in the gut and oral microbiomes of RA patients, but it was partially resolved after RA treatment. Alterations in the gut, dental or saliva microbiome distinguished individuals with RA from healthy controls, were correlated with clinical measures and could be used to stratify individuals on the basis of their response to therapy. In particular, Haemophilus spp. were depleted in individuals with RA at all three sites and negatively correlated with levels of serum autoantibodies, whereas Lactobacillus salivarius was over-represented in individuals with RA at all three sites and was present in increased amounts in cases of very active RA. Functionally, the redox environment, transport and metabolism of iron, sulfur, zinc and arginine were altered in the microbiota of individuals with RA. Molecular mimicry of human antigens related to RA was also detectable. Our results establish specific alterations in the gut and oral microbiomes in individuals with RA and suggest potential ways of using microbiome composition for prognosis and diagnosis.", "author" : [ { "dropping-particle" : "", "family" : "Zhang", "given" : "Xuan", "non-dropping-particle" : "", "parse-names" : false, "suffix" : "" }, { "dropping-particle" : "", "family" : "Zhang", "given" : "Dongya", "non-dropping-particle" : "", "parse-names" : false, "suffix" : "" }, { "dropping-particle" : "", "family" : "Jia", "given" : "Huijue et al.", "non-dropping-particle" : "", "parse-names" : false, "suffix" : "" } ], "container-title" : "Nat Med", "genre" : "JOUR", "id" : "ITEM-1", "issue" : "8", "issued" : { "date-parts" : [ [ "2015", "8" ] ] }, "page" : "895-905", "publisher" : "Nature Publishing Group, a division of Macmillan Publishers Limited. All Rights Reserved.", "title" : "The oral and gut microbiomes are perturbed in rheumatoid arthritis and partly normalized after treatment", "type" : "article-journal", "volume" : "21" }, "uris" : [ "http://www.mendeley.com/documents/?uuid=3ad93ad3-6e5d-41c9-9426-a56024d0ecf6" ] } ], "mendeley" : { "formattedCitation" : "[58]", "plainTextFormattedCitation" : "[58]", "previouslyFormattedCitation" : "[58]" }, "properties" : { "noteIndex" : 0 }, "schema" : "https://github.com/citation-style-language/schema/raw/master/csl-citation.json" }</w:instrText>
      </w:r>
      <w:r w:rsidR="00173E38" w:rsidRPr="002825B9">
        <w:rPr>
          <w:kern w:val="32"/>
        </w:rPr>
        <w:fldChar w:fldCharType="separate"/>
      </w:r>
      <w:r w:rsidR="0006067C" w:rsidRPr="0006067C">
        <w:rPr>
          <w:noProof/>
          <w:kern w:val="32"/>
        </w:rPr>
        <w:t>[58]</w:t>
      </w:r>
      <w:r w:rsidR="00173E38" w:rsidRPr="002825B9">
        <w:rPr>
          <w:kern w:val="32"/>
        </w:rPr>
        <w:fldChar w:fldCharType="end"/>
      </w:r>
      <w:r w:rsidR="00563A66" w:rsidRPr="00173E38">
        <w:rPr>
          <w:kern w:val="32"/>
        </w:rPr>
        <w:t>. M</w:t>
      </w:r>
      <w:r w:rsidR="00852933" w:rsidRPr="00173E38">
        <w:rPr>
          <w:kern w:val="32"/>
        </w:rPr>
        <w:t xml:space="preserve">ight </w:t>
      </w:r>
      <w:r w:rsidR="00DC2FC1" w:rsidRPr="00173E38">
        <w:rPr>
          <w:kern w:val="32"/>
        </w:rPr>
        <w:t>changing their gut</w:t>
      </w:r>
      <w:r w:rsidR="007D4774" w:rsidRPr="00173E38">
        <w:rPr>
          <w:kern w:val="32"/>
        </w:rPr>
        <w:t xml:space="preserve"> reduce their symptoms</w:t>
      </w:r>
      <w:r w:rsidR="007D4774">
        <w:rPr>
          <w:kern w:val="32"/>
        </w:rPr>
        <w:t>?</w:t>
      </w:r>
      <w:r w:rsidR="00D86806">
        <w:rPr>
          <w:kern w:val="32"/>
        </w:rPr>
        <w:t xml:space="preserve"> </w:t>
      </w:r>
      <w:r w:rsidR="00F35FE6" w:rsidRPr="00F35FE6">
        <w:rPr>
          <w:kern w:val="32"/>
        </w:rPr>
        <w:t xml:space="preserve">As </w:t>
      </w:r>
      <w:r w:rsidR="00C10178">
        <w:rPr>
          <w:kern w:val="32"/>
        </w:rPr>
        <w:t>in</w:t>
      </w:r>
      <w:r w:rsidR="00F35FE6" w:rsidRPr="00F35FE6">
        <w:rPr>
          <w:kern w:val="32"/>
        </w:rPr>
        <w:t xml:space="preserve"> many </w:t>
      </w:r>
      <w:r w:rsidR="006D3591">
        <w:rPr>
          <w:kern w:val="32"/>
        </w:rPr>
        <w:t xml:space="preserve">scientific </w:t>
      </w:r>
      <w:r w:rsidR="00F35FE6" w:rsidRPr="00F35FE6">
        <w:rPr>
          <w:kern w:val="32"/>
        </w:rPr>
        <w:t>domains, people’s initial intuitions about what affects their gut are often poo</w:t>
      </w:r>
      <w:r w:rsidR="00114F22">
        <w:rPr>
          <w:kern w:val="32"/>
        </w:rPr>
        <w:t>r</w:t>
      </w:r>
      <w:r w:rsidR="00F35FE6" w:rsidRPr="00F35FE6">
        <w:rPr>
          <w:kern w:val="32"/>
        </w:rPr>
        <w:t xml:space="preserve">. </w:t>
      </w:r>
      <w:r w:rsidR="008F5E55">
        <w:rPr>
          <w:kern w:val="32"/>
        </w:rPr>
        <w:t>Does this improve with education?</w:t>
      </w:r>
      <w:r w:rsidR="00F35FE6" w:rsidRPr="00F35FE6">
        <w:rPr>
          <w:kern w:val="32"/>
        </w:rPr>
        <w:t xml:space="preserve"> </w:t>
      </w:r>
      <w:r w:rsidR="00E72F13">
        <w:rPr>
          <w:kern w:val="32"/>
        </w:rPr>
        <w:t>C</w:t>
      </w:r>
      <w:r w:rsidR="00F35FE6" w:rsidRPr="00F35FE6">
        <w:rPr>
          <w:kern w:val="32"/>
        </w:rPr>
        <w:t xml:space="preserve">ould </w:t>
      </w:r>
      <w:r w:rsidR="00016833">
        <w:rPr>
          <w:kern w:val="32"/>
        </w:rPr>
        <w:t>learners</w:t>
      </w:r>
      <w:r w:rsidR="00016833" w:rsidRPr="00F35FE6">
        <w:rPr>
          <w:kern w:val="32"/>
        </w:rPr>
        <w:t xml:space="preserve"> </w:t>
      </w:r>
      <w:r w:rsidR="00F35FE6" w:rsidRPr="00F35FE6">
        <w:rPr>
          <w:kern w:val="32"/>
        </w:rPr>
        <w:t xml:space="preserve">collectively advance human understanding in this domain? </w:t>
      </w:r>
      <w:r w:rsidR="00C12D36">
        <w:rPr>
          <w:kern w:val="32"/>
        </w:rPr>
        <w:t>T</w:t>
      </w:r>
      <w:r w:rsidR="00F35FE6" w:rsidRPr="00F35FE6">
        <w:rPr>
          <w:kern w:val="32"/>
        </w:rPr>
        <w:t>his paper</w:t>
      </w:r>
      <w:r w:rsidR="00461A1C">
        <w:rPr>
          <w:kern w:val="32"/>
        </w:rPr>
        <w:t xml:space="preserve"> </w:t>
      </w:r>
      <w:r w:rsidR="00F35FE6" w:rsidRPr="00F35FE6">
        <w:rPr>
          <w:kern w:val="32"/>
        </w:rPr>
        <w:t>explore</w:t>
      </w:r>
      <w:r w:rsidR="00461A1C">
        <w:rPr>
          <w:kern w:val="32"/>
        </w:rPr>
        <w:t>s</w:t>
      </w:r>
      <w:r w:rsidR="00F35FE6" w:rsidRPr="00F35FE6">
        <w:rPr>
          <w:kern w:val="32"/>
        </w:rPr>
        <w:t xml:space="preserve"> the potential of coupling online citizen science with learning materials to create </w:t>
      </w:r>
      <w:r w:rsidR="000A0BE0">
        <w:rPr>
          <w:kern w:val="32"/>
        </w:rPr>
        <w:t xml:space="preserve">scientific </w:t>
      </w:r>
      <w:r w:rsidR="00F43489">
        <w:rPr>
          <w:kern w:val="32"/>
        </w:rPr>
        <w:t>questions</w:t>
      </w:r>
      <w:r w:rsidR="00ED1E29">
        <w:rPr>
          <w:kern w:val="32"/>
        </w:rPr>
        <w:t xml:space="preserve"> </w:t>
      </w:r>
      <w:r w:rsidR="00ED1E29" w:rsidRPr="004F6A5F">
        <w:rPr>
          <w:bCs/>
          <w:iCs/>
          <w:kern w:val="32"/>
        </w:rPr>
        <w:t>(</w:t>
      </w:r>
      <w:r w:rsidR="002D0887">
        <w:rPr>
          <w:bCs/>
          <w:iCs/>
          <w:kern w:val="32"/>
        </w:rPr>
        <w:fldChar w:fldCharType="begin"/>
      </w:r>
      <w:r w:rsidR="002D0887">
        <w:rPr>
          <w:bCs/>
          <w:iCs/>
          <w:kern w:val="32"/>
        </w:rPr>
        <w:instrText xml:space="preserve"> REF _Ref345803510 \h </w:instrText>
      </w:r>
      <w:r w:rsidR="002D0887">
        <w:rPr>
          <w:bCs/>
          <w:iCs/>
          <w:kern w:val="32"/>
        </w:rPr>
      </w:r>
      <w:r w:rsidR="002D0887">
        <w:rPr>
          <w:bCs/>
          <w:iCs/>
          <w:kern w:val="32"/>
        </w:rPr>
        <w:fldChar w:fldCharType="separate"/>
      </w:r>
      <w:r w:rsidR="00F2096A">
        <w:t xml:space="preserve">Figure </w:t>
      </w:r>
      <w:r w:rsidR="00F2096A">
        <w:rPr>
          <w:noProof/>
        </w:rPr>
        <w:t>1</w:t>
      </w:r>
      <w:r w:rsidR="002D0887">
        <w:rPr>
          <w:bCs/>
          <w:iCs/>
          <w:kern w:val="32"/>
        </w:rPr>
        <w:fldChar w:fldCharType="end"/>
      </w:r>
      <w:r w:rsidR="00ED1E29" w:rsidRPr="004F6A5F">
        <w:rPr>
          <w:bCs/>
          <w:iCs/>
          <w:kern w:val="32"/>
        </w:rPr>
        <w:t>)</w:t>
      </w:r>
      <w:r w:rsidR="000A0BE0">
        <w:rPr>
          <w:kern w:val="32"/>
        </w:rPr>
        <w:t>.</w:t>
      </w:r>
      <w:r w:rsidR="004F5B95" w:rsidRPr="004F5B95">
        <w:rPr>
          <w:noProof/>
          <w:kern w:val="32"/>
        </w:rPr>
        <w:t xml:space="preserve"> </w:t>
      </w:r>
    </w:p>
    <w:p w14:paraId="064FB5F5" w14:textId="77777777" w:rsidR="00842BAE" w:rsidRDefault="00E80752" w:rsidP="00F35FE6">
      <w:pPr>
        <w:rPr>
          <w:kern w:val="32"/>
        </w:rPr>
      </w:pPr>
      <w:r>
        <w:rPr>
          <w:noProof/>
        </w:rPr>
        <mc:AlternateContent>
          <mc:Choice Requires="wps">
            <w:drawing>
              <wp:anchor distT="0" distB="64135" distL="114300" distR="114300" simplePos="0" relativeHeight="251657728" behindDoc="0" locked="0" layoutInCell="0" allowOverlap="0" wp14:anchorId="4DF19B27" wp14:editId="48DA09C6">
                <wp:simplePos x="0" y="0"/>
                <wp:positionH relativeFrom="column">
                  <wp:align>center</wp:align>
                </wp:positionH>
                <wp:positionV relativeFrom="margin">
                  <wp:posOffset>1691640</wp:posOffset>
                </wp:positionV>
                <wp:extent cx="2496185" cy="1707515"/>
                <wp:effectExtent l="0" t="0" r="0" b="0"/>
                <wp:wrapTopAndBottom/>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6185" cy="1707515"/>
                        </a:xfrm>
                        <a:prstGeom prst="rect">
                          <a:avLst/>
                        </a:prstGeom>
                        <a:noFill/>
                        <a:ln>
                          <a:noFill/>
                        </a:ln>
                        <a:effectLst/>
                        <a:extLst>
                          <a:ext uri="{FAA26D3D-D897-4be2-8F04-BA451C77F1D7}"/>
                          <a:ext uri="{C572A759-6A51-4108-AA02-DFA0A04FC94B}"/>
                        </a:extLst>
                      </wps:spPr>
                      <wps:txbx>
                        <w:txbxContent>
                          <w:p w14:paraId="55F8839A" w14:textId="77777777" w:rsidR="007563EF" w:rsidRDefault="00E80752" w:rsidP="007563EF">
                            <w:pPr>
                              <w:keepNext/>
                            </w:pPr>
                            <w:r w:rsidRPr="00143052">
                              <w:rPr>
                                <w:noProof/>
                                <w:lang w:eastAsia="zh-CN"/>
                              </w:rPr>
                              <w:drawing>
                                <wp:inline distT="0" distB="0" distL="0" distR="0" wp14:anchorId="0F240A26" wp14:editId="74A60927">
                                  <wp:extent cx="2520315" cy="1368425"/>
                                  <wp:effectExtent l="0" t="0" r="0" b="0"/>
                                  <wp:docPr id="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a:extLst>
                                              <a:ext uri="{28A0092B-C50C-407E-A947-70E740481C1C}">
                                                <a14:useLocalDpi xmlns:a14="http://schemas.microsoft.com/office/drawing/2010/main" val="0"/>
                                              </a:ext>
                                            </a:extLst>
                                          </a:blip>
                                          <a:srcRect l="8070" t="6529" r="5936" b="46716"/>
                                          <a:stretch>
                                            <a:fillRect/>
                                          </a:stretch>
                                        </pic:blipFill>
                                        <pic:spPr bwMode="auto">
                                          <a:xfrm>
                                            <a:off x="0" y="0"/>
                                            <a:ext cx="2520315" cy="1368425"/>
                                          </a:xfrm>
                                          <a:prstGeom prst="rect">
                                            <a:avLst/>
                                          </a:prstGeom>
                                          <a:noFill/>
                                          <a:ln>
                                            <a:noFill/>
                                          </a:ln>
                                        </pic:spPr>
                                      </pic:pic>
                                    </a:graphicData>
                                  </a:graphic>
                                </wp:inline>
                              </w:drawing>
                            </w:r>
                          </w:p>
                          <w:p w14:paraId="39DD7D71" w14:textId="77777777" w:rsidR="008D5C3C" w:rsidRDefault="007563EF" w:rsidP="007563EF">
                            <w:pPr>
                              <w:pStyle w:val="Caption"/>
                              <w:jc w:val="both"/>
                            </w:pPr>
                            <w:bookmarkStart w:id="5" w:name="_Ref345803510"/>
                            <w:r>
                              <w:t xml:space="preserve">Figure </w:t>
                            </w:r>
                            <w:r w:rsidR="00DF7C63">
                              <w:fldChar w:fldCharType="begin"/>
                            </w:r>
                            <w:r w:rsidR="00DF7C63">
                              <w:instrText xml:space="preserve"> SEQ Figure \* ARABIC </w:instrText>
                            </w:r>
                            <w:r w:rsidR="00DF7C63">
                              <w:fldChar w:fldCharType="separate"/>
                            </w:r>
                            <w:r w:rsidR="00F2096A">
                              <w:rPr>
                                <w:noProof/>
                              </w:rPr>
                              <w:t>1</w:t>
                            </w:r>
                            <w:r w:rsidR="00DF7C63">
                              <w:rPr>
                                <w:noProof/>
                              </w:rPr>
                              <w:fldChar w:fldCharType="end"/>
                            </w:r>
                            <w:bookmarkEnd w:id="5"/>
                            <w:r>
                              <w:t>: A dual objective: integrating citizen science and online learning</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F19B27" id="Text Box 17" o:spid="_x0000_s1027" type="#_x0000_t202" style="position:absolute;left:0;text-align:left;margin-left:0;margin-top:133.2pt;width:196.55pt;height:134.45pt;z-index:251657728;visibility:visible;mso-wrap-style:square;mso-width-percent:0;mso-height-percent:0;mso-wrap-distance-left:9pt;mso-wrap-distance-top:0;mso-wrap-distance-right:9pt;mso-wrap-distance-bottom:5.05pt;mso-position-horizontal:center;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" o:allowincell="f" o:allowoverlap="f" filled="f" stroked="f">
                <v:textbox style="mso-fit-shape-to-text:t" inset=".êmm,0,0,0">
                  <w:txbxContent>
                    <w:p w14:paraId="55F8839A" w14:textId="77777777" w:rsidR="007563EF" w:rsidRDefault="00E80752" w:rsidP="007563EF">
                      <w:pPr>
                        <w:keepNext/>
                      </w:pPr>
                      <w:r w:rsidRPr="00143052">
                        <w:rPr>
                          <w:noProof/>
                          <w:lang w:eastAsia="zh-CN"/>
                        </w:rPr>
                        <w:drawing>
                          <wp:inline distT="0" distB="0" distL="0" distR="0" wp14:anchorId="0F240A26" wp14:editId="74A60927">
                            <wp:extent cx="2520315" cy="1368425"/>
                            <wp:effectExtent l="0" t="0" r="0" b="0"/>
                            <wp:docPr id="1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4">
                                      <a:extLst>
                                        <a:ext uri="{28A0092B-C50C-407E-A947-70E740481C1C}">
                                          <a14:useLocalDpi xmlns:a14="http://schemas.microsoft.com/office/drawing/2010/main" val="0"/>
                                        </a:ext>
                                      </a:extLst>
                                    </a:blip>
                                    <a:srcRect l="8070" t="6529" r="5936" b="46716"/>
                                    <a:stretch>
                                      <a:fillRect/>
                                    </a:stretch>
                                  </pic:blipFill>
                                  <pic:spPr bwMode="auto">
                                    <a:xfrm>
                                      <a:off x="0" y="0"/>
                                      <a:ext cx="2520315" cy="1368425"/>
                                    </a:xfrm>
                                    <a:prstGeom prst="rect">
                                      <a:avLst/>
                                    </a:prstGeom>
                                    <a:noFill/>
                                    <a:ln>
                                      <a:noFill/>
                                    </a:ln>
                                  </pic:spPr>
                                </pic:pic>
                              </a:graphicData>
                            </a:graphic>
                          </wp:inline>
                        </w:drawing>
                      </w:r>
                    </w:p>
                    <w:p w14:paraId="39DD7D71" w14:textId="77777777" w:rsidR="008D5C3C" w:rsidRDefault="007563EF" w:rsidP="007563EF">
                      <w:pPr>
                        <w:pStyle w:val="Caption"/>
                        <w:jc w:val="both"/>
                      </w:pPr>
                      <w:bookmarkStart w:id="7" w:name="_Ref345803510"/>
                      <w:r>
                        <w:t xml:space="preserve">Figure </w:t>
                      </w:r>
                      <w:fldSimple w:instr=" SEQ Figure \* ARABIC ">
                        <w:r w:rsidR="00F2096A">
                          <w:rPr>
                            <w:noProof/>
                          </w:rPr>
                          <w:t>1</w:t>
                        </w:r>
                      </w:fldSimple>
                      <w:bookmarkEnd w:id="7"/>
                      <w:r>
                        <w:t>: A dual objective: integrating citizen science and online learning</w:t>
                      </w:r>
                    </w:p>
                  </w:txbxContent>
                </v:textbox>
                <w10:wrap type="topAndBottom" anchory="margin"/>
              </v:shape>
            </w:pict>
          </mc:Fallback>
        </mc:AlternateContent>
      </w:r>
      <w:r w:rsidR="00C91372">
        <w:rPr>
          <w:kern w:val="32"/>
        </w:rPr>
        <w:t>Often</w:t>
      </w:r>
      <w:r w:rsidR="00631DD2">
        <w:rPr>
          <w:kern w:val="32"/>
        </w:rPr>
        <w:t>, when citizens participate in science, it is as</w:t>
      </w:r>
      <w:r w:rsidR="00577BAA">
        <w:rPr>
          <w:kern w:val="32"/>
        </w:rPr>
        <w:t xml:space="preserve"> </w:t>
      </w:r>
      <w:r w:rsidR="00F35FE6" w:rsidRPr="00F35FE6">
        <w:rPr>
          <w:kern w:val="32"/>
        </w:rPr>
        <w:t>“</w:t>
      </w:r>
      <w:r w:rsidR="00577BAA">
        <w:rPr>
          <w:kern w:val="32"/>
        </w:rPr>
        <w:t>embedde</w:t>
      </w:r>
      <w:r w:rsidR="00577BAA" w:rsidRPr="003C1F79">
        <w:rPr>
          <w:kern w:val="32"/>
        </w:rPr>
        <w:t xml:space="preserve">d </w:t>
      </w:r>
      <w:r w:rsidR="00F35FE6" w:rsidRPr="003C1F79">
        <w:rPr>
          <w:kern w:val="32"/>
        </w:rPr>
        <w:t xml:space="preserve">sensors” that are aggregated by experts. </w:t>
      </w:r>
      <w:r w:rsidR="00A43FA1" w:rsidRPr="003C1F79">
        <w:rPr>
          <w:kern w:val="32"/>
        </w:rPr>
        <w:t>A classic example</w:t>
      </w:r>
      <w:r w:rsidR="00147916" w:rsidRPr="003C1F79">
        <w:rPr>
          <w:kern w:val="32"/>
        </w:rPr>
        <w:t xml:space="preserve"> is</w:t>
      </w:r>
      <w:r w:rsidR="00781AD6" w:rsidRPr="003C1F79">
        <w:rPr>
          <w:kern w:val="32"/>
        </w:rPr>
        <w:t xml:space="preserve"> Aud</w:t>
      </w:r>
      <w:r w:rsidR="00A11112" w:rsidRPr="003C1F79">
        <w:rPr>
          <w:kern w:val="32"/>
        </w:rPr>
        <w:t>u</w:t>
      </w:r>
      <w:r w:rsidR="00781AD6" w:rsidRPr="003C1F79">
        <w:rPr>
          <w:kern w:val="32"/>
        </w:rPr>
        <w:t>bon’s</w:t>
      </w:r>
      <w:r w:rsidR="00F35FE6" w:rsidRPr="003C1F79">
        <w:rPr>
          <w:kern w:val="32"/>
        </w:rPr>
        <w:t xml:space="preserve"> </w:t>
      </w:r>
      <w:r w:rsidR="00AA4EE4" w:rsidRPr="003C1F79">
        <w:rPr>
          <w:kern w:val="32"/>
        </w:rPr>
        <w:t>Christm</w:t>
      </w:r>
      <w:r w:rsidR="00826987" w:rsidRPr="003C1F79">
        <w:rPr>
          <w:kern w:val="32"/>
        </w:rPr>
        <w:t>as bird count</w:t>
      </w:r>
      <w:r w:rsidR="00AA4EE4" w:rsidRPr="003C1F79">
        <w:rPr>
          <w:kern w:val="32"/>
        </w:rPr>
        <w:t>, run since 1900</w:t>
      </w:r>
      <w:r w:rsidR="00D31CA9" w:rsidRPr="003C1F79">
        <w:rPr>
          <w:kern w:val="32"/>
        </w:rPr>
        <w:t xml:space="preserve"> </w:t>
      </w:r>
      <w:r w:rsidR="003C1F79" w:rsidRPr="002825B9">
        <w:rPr>
          <w:kern w:val="32"/>
        </w:rPr>
        <w:fldChar w:fldCharType="begin" w:fldLock="1"/>
      </w:r>
      <w:r w:rsidR="00312387">
        <w:rPr>
          <w:kern w:val="32"/>
        </w:rPr>
        <w:instrText>ADDIN CSL_CITATION { "citationItems" : [ { "id" : "ITEM-1", "itemData" : { "URL" : "http://www.audubon.org/conservation/science/christmas -bird-count", "accessed" : { "date-parts" : [ [ "2016", "12", "31" ] ] }, "author" : [ { "dropping-particle" : "", "family" : "Audubon", "given" : "", "non-dropping-particle" : "", "parse-names" : false, "suffix" : "" } ], "id" : "ITEM-1", "issued" : { "date-parts" : [ [ "2016" ] ] }, "title" : "Audubon Science. Using data to realize the best conservation outcomes", "type" : "webpage" }, "uris" : [ "http://www.mendeley.com/documents/?uuid=5256ba77-029d-4a82-9b4b-1bf5262feb6f" ] } ], "mendeley" : { "formattedCitation" : "[7]", "plainTextFormattedCitation" : "[7]", "previouslyFormattedCitation" : "[7]" }, "properties" : { "noteIndex" : 0 }, "schema" : "https://github.com/citation-style-language/schema/raw/master/csl-citation.json" }</w:instrText>
      </w:r>
      <w:r w:rsidR="003C1F79" w:rsidRPr="002825B9">
        <w:rPr>
          <w:kern w:val="32"/>
        </w:rPr>
        <w:fldChar w:fldCharType="separate"/>
      </w:r>
      <w:r w:rsidR="007D0673" w:rsidRPr="007D0673">
        <w:rPr>
          <w:noProof/>
          <w:kern w:val="32"/>
        </w:rPr>
        <w:t>[7]</w:t>
      </w:r>
      <w:r w:rsidR="003C1F79" w:rsidRPr="002825B9">
        <w:rPr>
          <w:kern w:val="32"/>
        </w:rPr>
        <w:fldChar w:fldCharType="end"/>
      </w:r>
      <w:r w:rsidR="00F35FE6" w:rsidRPr="002825B9">
        <w:rPr>
          <w:color w:val="FF0000"/>
          <w:kern w:val="32"/>
        </w:rPr>
        <w:t xml:space="preserve">. </w:t>
      </w:r>
      <w:r w:rsidR="00CD0B77">
        <w:rPr>
          <w:kern w:val="32"/>
        </w:rPr>
        <w:t>Online</w:t>
      </w:r>
      <w:r w:rsidR="00F35FE6" w:rsidRPr="00F35FE6">
        <w:rPr>
          <w:kern w:val="32"/>
        </w:rPr>
        <w:t xml:space="preserve"> examples include </w:t>
      </w:r>
      <w:r w:rsidR="00AA250D">
        <w:rPr>
          <w:kern w:val="32"/>
        </w:rPr>
        <w:t xml:space="preserve">reporting flower blooms in </w:t>
      </w:r>
      <w:r w:rsidR="00A43FA1">
        <w:rPr>
          <w:kern w:val="32"/>
        </w:rPr>
        <w:t>Project Budburs</w:t>
      </w:r>
      <w:r w:rsidR="00A43FA1" w:rsidRPr="003C1F79">
        <w:rPr>
          <w:kern w:val="32"/>
        </w:rPr>
        <w:t>t</w:t>
      </w:r>
      <w:r w:rsidR="003C1F79" w:rsidRPr="002825B9">
        <w:rPr>
          <w:kern w:val="32"/>
        </w:rPr>
        <w:t xml:space="preserve"> </w:t>
      </w:r>
      <w:r w:rsidR="003C1F79" w:rsidRPr="002825B9">
        <w:rPr>
          <w:kern w:val="32"/>
        </w:rPr>
        <w:fldChar w:fldCharType="begin" w:fldLock="1"/>
      </w:r>
      <w:r w:rsidR="008536B3">
        <w:rPr>
          <w:kern w:val="32"/>
        </w:rPr>
        <w:instrText>ADDIN CSL_CITATION { "citationItems" : [ { "id" : "ITEM-1", "itemData" : { "URL" : "http://budburst.org/", "accessed" : { "date-parts" : [ [ "2016", "12", "31" ] ] }, "author" : [ { "dropping-particle" : "", "family" : "Boulder Colorado", "given" : "Project BudBurst", "non-dropping-particle" : "", "parse-names" : false, "suffix" : "" } ], "id" : "ITEM-1", "issued" : { "date-parts" : [ [ "2016" ] ] }, "title" : "Project BudBurst: An online database of plant phenological observations", "type" : "webpage" }, "uris" : [ "http://www.mendeley.com/documents/?uuid=dfacea27-e3b8-41d8-bc8e-efa872ef801b" ] } ], "mendeley" : { "formattedCitation" : "[13]", "plainTextFormattedCitation" : "[13]", "previouslyFormattedCitation" : "[13]" }, "properties" : { "noteIndex" : 0 }, "schema" : "https://github.com/citation-style-language/schema/raw/master/csl-citation.json" }</w:instrText>
      </w:r>
      <w:r w:rsidR="003C1F79" w:rsidRPr="002825B9">
        <w:rPr>
          <w:kern w:val="32"/>
        </w:rPr>
        <w:fldChar w:fldCharType="separate"/>
      </w:r>
      <w:r w:rsidR="008536B3" w:rsidRPr="008536B3">
        <w:rPr>
          <w:noProof/>
          <w:kern w:val="32"/>
        </w:rPr>
        <w:t>[13]</w:t>
      </w:r>
      <w:r w:rsidR="003C1F79" w:rsidRPr="002825B9">
        <w:rPr>
          <w:kern w:val="32"/>
        </w:rPr>
        <w:fldChar w:fldCharType="end"/>
      </w:r>
      <w:r w:rsidR="00B917B9" w:rsidRPr="003C1F79">
        <w:rPr>
          <w:kern w:val="32"/>
        </w:rPr>
        <w:t>;</w:t>
      </w:r>
      <w:r w:rsidR="00A43FA1" w:rsidRPr="003C1F79">
        <w:rPr>
          <w:kern w:val="32"/>
        </w:rPr>
        <w:t xml:space="preserve"> </w:t>
      </w:r>
      <w:r w:rsidR="00F1005C">
        <w:rPr>
          <w:kern w:val="32"/>
        </w:rPr>
        <w:t>recording</w:t>
      </w:r>
      <w:r w:rsidR="00F1005C" w:rsidRPr="00F1005C">
        <w:rPr>
          <w:kern w:val="32"/>
        </w:rPr>
        <w:t xml:space="preserve"> wildlife a</w:t>
      </w:r>
      <w:r w:rsidR="00F1005C" w:rsidRPr="00003402">
        <w:rPr>
          <w:kern w:val="32"/>
        </w:rPr>
        <w:t>ctivity</w:t>
      </w:r>
      <w:r w:rsidR="00003402" w:rsidRPr="002825B9">
        <w:rPr>
          <w:kern w:val="32"/>
        </w:rPr>
        <w:t xml:space="preserve"> </w:t>
      </w:r>
      <w:r w:rsidR="00003402" w:rsidRPr="002825B9">
        <w:rPr>
          <w:kern w:val="32"/>
        </w:rPr>
        <w:fldChar w:fldCharType="begin" w:fldLock="1"/>
      </w:r>
      <w:r w:rsidR="008536B3">
        <w:rPr>
          <w:kern w:val="32"/>
        </w:rPr>
        <w:instrText>ADDIN CSL_CITATION { "citationItems" : [ { "id" : "ITEM-1", "itemData" : { "DOI" : "10.3182/20091006-3-US-4006.0015", "ISBN" : "9783902661531", "ISSN" : "14746670", "abstract" : "The scientific field study of wildlife often requires vigilant observation of detailed animal behavior over extended periods. In remote and inhospitable locations, observation can be an arduous, expensive, and dangerous experience for field scientists. We are developing a new class of networked teleoperated robotic \u201cobservatories \u201d that allows \u201ccitizen scientists \u201d and professional scientists to remotely observe, record, and index animal activity and behaviors via the internet. This paper describes CONE-Welder, installed at the Rob &amp; Bessie Welder Wildlife Foundation in Texas to gather photographic and quantitative data for a biological study of avian activity and hypothesized range change for selected subtropical bird species. Since the system was deployed on 12 May 2008, over 600 users (\u201cplayers\u201d) have participated online. Players have requested over 2.2 million camera frames and captured over 29,000 photographs. Within these photos, citizen scientists have classified 74 unique species, including eight avian species previously unknown to have breeding populations within the region. The collected dataset quantifies seasonal presence of birds of particular interest, e.g., the Green Jay (Cyanocorax incas). This paper describes the system architecture, the game interface that provides incentives for player participation, and initial data collected. CONE-Welder is available online at:", "author" : [ { "dropping-particle" : "", "family" : "Faridani", "given" : "Siamak", "non-dropping-particle" : "", "parse-names" : false, "suffix" : "" }, { "dropping-particle" : "", "family" : "Lee", "given" : "Bryce", "non-dropping-particle" : "", "parse-names" : false, "suffix" : "" }, { "dropping-particle" : "", "family" : "Glasscock", "given" : "Selma", "non-dropping-particle" : "", "parse-names" : false, "suffix" : "" }, { "dropping-particle" : "", "family" : "Rappole", "given" : "John", "non-dropping-particle" : "", "parse-names" : false, "suffix" : "" }, { "dropping-particle" : "", "family" : "Song", "given" : "Dezhen", "non-dropping-particle" : "", "parse-names" : false, "suffix" : "" }, { "dropping-particle" : "", "family" : "Goldberg", "given" : "Ken", "non-dropping-particle" : "", "parse-names" : false, "suffix" : "" } ], "container-title" : "IFAC Proceedings Volumes (IFAC-PapersOnline)", "id" : "ITEM-1", "issued" : { "date-parts" : [ [ "2009" ] ] }, "page" : "56-61", "title" : "A networked telerobotic observatory for collaborative remote observation of avian activity and range change", "type" : "article-journal" }, "uris" : [ "http://www.mendeley.com/documents/?uuid=f383d0c2-cce5-4437-b51f-6c062731890a" ] } ], "mendeley" : { "formattedCitation" : "[24]", "plainTextFormattedCitation" : "[24]", "previouslyFormattedCitation" : "[24]" }, "properties" : { "noteIndex" : 0 }, "schema" : "https://github.com/citation-style-language/schema/raw/master/csl-citation.json" }</w:instrText>
      </w:r>
      <w:r w:rsidR="00003402" w:rsidRPr="002825B9">
        <w:rPr>
          <w:kern w:val="32"/>
        </w:rPr>
        <w:fldChar w:fldCharType="separate"/>
      </w:r>
      <w:r w:rsidR="008536B3" w:rsidRPr="008536B3">
        <w:rPr>
          <w:noProof/>
          <w:kern w:val="32"/>
        </w:rPr>
        <w:t>[24]</w:t>
      </w:r>
      <w:r w:rsidR="00003402" w:rsidRPr="002825B9">
        <w:rPr>
          <w:kern w:val="32"/>
        </w:rPr>
        <w:fldChar w:fldCharType="end"/>
      </w:r>
      <w:r w:rsidR="00F1005C" w:rsidRPr="00003402">
        <w:rPr>
          <w:kern w:val="32"/>
        </w:rPr>
        <w:t xml:space="preserve">; </w:t>
      </w:r>
      <w:r w:rsidR="00AA250D" w:rsidRPr="003C1F79">
        <w:rPr>
          <w:kern w:val="32"/>
        </w:rPr>
        <w:t xml:space="preserve">identifying galaxies from satellite imagery in </w:t>
      </w:r>
      <w:r w:rsidR="00F35FE6" w:rsidRPr="003C1F79">
        <w:rPr>
          <w:kern w:val="32"/>
        </w:rPr>
        <w:t>GalaxyZoo</w:t>
      </w:r>
      <w:r w:rsidR="00003402" w:rsidRPr="002825B9">
        <w:rPr>
          <w:kern w:val="32"/>
        </w:rPr>
        <w:t xml:space="preserve"> </w:t>
      </w:r>
      <w:r w:rsidR="00003402" w:rsidRPr="002825B9">
        <w:rPr>
          <w:kern w:val="32"/>
        </w:rPr>
        <w:fldChar w:fldCharType="begin" w:fldLock="1"/>
      </w:r>
      <w:r w:rsidR="003B23AD">
        <w:rPr>
          <w:kern w:val="32"/>
        </w:rPr>
        <w:instrText>ADDIN CSL_CITATION { "citationItems" : [ { "id" : "ITEM-1", "itemData" : { "URL" : "www.galaxyzoo.org", "accessed" : { "date-parts" : [ [ "2016", "12", "31" ] ] }, "author" : [ { "dropping-particle" : "", "family" : "Zooniverse", "given" : "", "non-dropping-particle" : "", "parse-names" : false, "suffix" : "" } ], "id" : "ITEM-1", "issued" : { "date-parts" : [ [ "2007" ] ] }, "title" : "Galaxy Zoo", "type" : "webpage" }, "uris" : [ "http://www.mendeley.com/documents/?uuid=ccaf13eb-ded7-456b-ba8f-a854cec493ad" ] } ], "mendeley" : { "formattedCitation" : "[59]", "plainTextFormattedCitation" : "[59]", "previouslyFormattedCitation" : "[59]" }, "properties" : { "noteIndex" : 0 }, "schema" : "https://github.com/citation-style-language/schema/raw/master/csl-citation.json" }</w:instrText>
      </w:r>
      <w:r w:rsidR="00003402" w:rsidRPr="002825B9">
        <w:rPr>
          <w:kern w:val="32"/>
        </w:rPr>
        <w:fldChar w:fldCharType="separate"/>
      </w:r>
      <w:r w:rsidR="0006067C" w:rsidRPr="0006067C">
        <w:rPr>
          <w:noProof/>
          <w:kern w:val="32"/>
        </w:rPr>
        <w:t>[59]</w:t>
      </w:r>
      <w:r w:rsidR="00003402" w:rsidRPr="002825B9">
        <w:rPr>
          <w:kern w:val="32"/>
        </w:rPr>
        <w:fldChar w:fldCharType="end"/>
      </w:r>
      <w:r w:rsidR="00AA250D" w:rsidRPr="003C1F79">
        <w:rPr>
          <w:kern w:val="32"/>
        </w:rPr>
        <w:t>;</w:t>
      </w:r>
      <w:r w:rsidR="00AA250D">
        <w:rPr>
          <w:kern w:val="32"/>
        </w:rPr>
        <w:t xml:space="preserve"> </w:t>
      </w:r>
      <w:r w:rsidR="00F35FE6" w:rsidRPr="00F35FE6">
        <w:rPr>
          <w:kern w:val="32"/>
        </w:rPr>
        <w:t xml:space="preserve">and </w:t>
      </w:r>
      <w:r w:rsidR="00B917B9">
        <w:rPr>
          <w:kern w:val="32"/>
        </w:rPr>
        <w:t xml:space="preserve">biochemistry </w:t>
      </w:r>
      <w:r w:rsidR="001639B6">
        <w:rPr>
          <w:kern w:val="32"/>
        </w:rPr>
        <w:t>games</w:t>
      </w:r>
      <w:r w:rsidR="00AA250D">
        <w:rPr>
          <w:kern w:val="32"/>
        </w:rPr>
        <w:t>:</w:t>
      </w:r>
      <w:r w:rsidR="001639B6">
        <w:rPr>
          <w:kern w:val="32"/>
        </w:rPr>
        <w:t xml:space="preserve"> </w:t>
      </w:r>
      <w:r w:rsidR="00B917B9">
        <w:rPr>
          <w:kern w:val="32"/>
        </w:rPr>
        <w:t>finding</w:t>
      </w:r>
      <w:r w:rsidR="00F35FE6" w:rsidRPr="00F35FE6">
        <w:rPr>
          <w:kern w:val="32"/>
        </w:rPr>
        <w:t xml:space="preserve"> </w:t>
      </w:r>
      <w:r w:rsidR="00C33905">
        <w:rPr>
          <w:kern w:val="32"/>
        </w:rPr>
        <w:t xml:space="preserve">protein structures </w:t>
      </w:r>
      <w:r w:rsidR="00AA250D">
        <w:rPr>
          <w:kern w:val="32"/>
        </w:rPr>
        <w:t xml:space="preserve">in </w:t>
      </w:r>
      <w:r w:rsidR="006F72A7">
        <w:rPr>
          <w:kern w:val="32"/>
        </w:rPr>
        <w:t>Foldit</w:t>
      </w:r>
      <w:r w:rsidR="00003402">
        <w:rPr>
          <w:kern w:val="32"/>
        </w:rPr>
        <w:t xml:space="preserve"> </w:t>
      </w:r>
      <w:r w:rsidR="00003402">
        <w:rPr>
          <w:kern w:val="32"/>
        </w:rPr>
        <w:fldChar w:fldCharType="begin" w:fldLock="1"/>
      </w:r>
      <w:r w:rsidR="008536B3">
        <w:rPr>
          <w:kern w:val="32"/>
        </w:rPr>
        <w:instrText>ADDIN CSL_CITATION { "citationItems" : [ { "id" : "ITEM-1", "itemData" : { "DOI" : "10.1038/nature09304", "ISBN" : "0028-0836", "ISSN" : "0028-0836", "PMID" : "20686574", "abstract" : "People exert large amounts of problem-solving effort playing computer games. Simple image- and text-recognition tasks have been successfully 'crowd-sourced' through games, but it is not clear if more complex scientific problems can be solved with human-directed computing. Protein structure prediction is one such problem: locating the biologically relevant native conformation of a protein is a formidable computational challenge given the very large size of the search space. Here we describe Foldit, a multiplayer online game that engages non-scientists in solving hard prediction problems. Foldit players interact with protein structures using direct manipulation tools and user-friendly versions of algorithms from the Rosetta structure prediction methodology, while they compete and collaborate to optimize the computed energy. We show that top-ranked Foldit players excel at solving challenging structure refinement problems in which substantial backbone rearrangements are necessary to achieve the burial of hydrophobic residues. Players working collaboratively develop a rich assortment of new strategies and algorithms; unlike computational approaches, they explore not only the conformational space but also the space of possible search strategies. The integration of human visual problem-solving and strategy development capabilities with traditional computational algorithms through interactive multiplayer games is a powerful new approach to solving computationally-limited scientific problems.", "author" : [ { "dropping-particle" : "", "family" : "Cooper", "given" : "Seth", "non-dropping-particle" : "", "parse-names" : false, "suffix" : "" }, { "dropping-particle" : "", "family" : "Khatib", "given" : "Firas", "non-dropping-particle" : "", "parse-names" : false, "suffix" : "" }, { "dropping-particle" : "", "family" : "Treuille", "given" : "Adrien", "non-dropping-particle" : "", "parse-names" : false, "suffix" : "" }, { "dropping-particle" : "", "family" : "Barbero", "given" : "Janos", "non-dropping-particle" : "", "parse-names" : false, "suffix" : "" }, { "dropping-particle" : "", "family" : "Lee", "given" : "Jeehyung", "non-dropping-particle" : "", "parse-names" : false, "suffix" : "" }, { "dropping-particle" : "", "family" : "Beenen", "given" : "Michael", "non-dropping-particle" : "", "parse-names" : false, "suffix" : "" }, { "dropping-particle" : "", "family" : "Leaver-Fay", "given" : "Andrew", "non-dropping-particle" : "", "parse-names" : false, "suffix" : "" }, { "dropping-particle" : "", "family" : "Baker", "given" : "David", "non-dropping-particle" : "", "parse-names" : false, "suffix" : "" }, { "dropping-particle" : "", "family" : "Popovi\u0107", "given" : "Zoran", "non-dropping-particle" : "", "parse-names" : false, "suffix" : "" }, { "dropping-particle" : "", "family" : "Players", "given" : "Foldit", "non-dropping-particle" : "", "parse-names" : false, "suffix" : "" } ], "container-title" : "Nature", "id" : "ITEM-1", "issue" : "7307", "issued" : { "date-parts" : [ [ "2010" ] ] }, "page" : "756-760", "title" : "Predicting protein structures with a multiplayer online game", "type" : "article-journal", "volume" : "466" }, "uris" : [ "http://www.mendeley.com/documents/?uuid=a7ee7cc1-be45-47e3-a55c-218f4c93cd1b" ] } ], "mendeley" : { "formattedCitation" : "[19]", "plainTextFormattedCitation" : "[19]", "previouslyFormattedCitation" : "[19]" }, "properties" : { "noteIndex" : 0 }, "schema" : "https://github.com/citation-style-language/schema/raw/master/csl-citation.json" }</w:instrText>
      </w:r>
      <w:r w:rsidR="00003402">
        <w:rPr>
          <w:kern w:val="32"/>
        </w:rPr>
        <w:fldChar w:fldCharType="separate"/>
      </w:r>
      <w:r w:rsidR="008536B3" w:rsidRPr="008536B3">
        <w:rPr>
          <w:noProof/>
          <w:kern w:val="32"/>
        </w:rPr>
        <w:t>[19]</w:t>
      </w:r>
      <w:r w:rsidR="00003402">
        <w:rPr>
          <w:kern w:val="32"/>
        </w:rPr>
        <w:fldChar w:fldCharType="end"/>
      </w:r>
      <w:r w:rsidR="009E300D">
        <w:rPr>
          <w:kern w:val="32"/>
        </w:rPr>
        <w:t>,</w:t>
      </w:r>
      <w:r w:rsidR="00B917B9">
        <w:rPr>
          <w:kern w:val="32"/>
        </w:rPr>
        <w:t xml:space="preserve"> synthesizing </w:t>
      </w:r>
      <w:r w:rsidR="00C33905">
        <w:rPr>
          <w:kern w:val="32"/>
        </w:rPr>
        <w:t xml:space="preserve">RNA </w:t>
      </w:r>
      <w:r w:rsidR="00883749">
        <w:rPr>
          <w:kern w:val="32"/>
        </w:rPr>
        <w:t>molecules</w:t>
      </w:r>
      <w:r w:rsidR="00DE6180">
        <w:rPr>
          <w:kern w:val="32"/>
        </w:rPr>
        <w:t xml:space="preserve"> in </w:t>
      </w:r>
      <w:r w:rsidR="006F72A7">
        <w:rPr>
          <w:kern w:val="32"/>
        </w:rPr>
        <w:t>EteRNA</w:t>
      </w:r>
      <w:r w:rsidR="00003402">
        <w:rPr>
          <w:kern w:val="32"/>
        </w:rPr>
        <w:t xml:space="preserve"> </w:t>
      </w:r>
      <w:r w:rsidR="00003402">
        <w:rPr>
          <w:kern w:val="32"/>
        </w:rPr>
        <w:fldChar w:fldCharType="begin" w:fldLock="1"/>
      </w:r>
      <w:r w:rsidR="0006067C">
        <w:rPr>
          <w:kern w:val="32"/>
        </w:rPr>
        <w:instrText>ADDIN CSL_CITATION { "citationItems" : [ { "id" : "ITEM-1", "itemData" : { "DOI" : "10.1073/pnas.1313039111", "ISBN" : "1091-6490 (Electronic)\\r0027-8424 (Linking)", "ISSN" : "0027-8424", "PMID" : "24469816", "abstract" : "Self-assembling RNA molecules present compelling substrates for the rational interrogation and control of living systems. However, imperfect in silico models--even at the secondary structure level--hinder the design of new RNAs that function properly when synthesized. Here, we present a unique and potentially general approach to such empirical problems: the Massive Open Laboratory. The EteRNA project connects 37,000 enthusiasts to RNA design puzzles through an online interface. Uniquely, EteRNA participants not only manipulate simulated molecules but also control a remote experimental pipeline for high-throughput RNA synthesis and structure mapping. We show herein that the EteRNA community leveraged dozens of cycles of continuous wet laboratory feedback to learn strategies for solving in vitro RNA design problems on which automated methods fail. The top strategies--including several previously unrecognized negative design rules--were distilled by machine learning into an algorithm, EteRNABot. Over a rigorous 1-y testing phase, both the EteRNA community and EteRNABot significantly outperformed prior algorithms in a dozen RNA secondary structure design tests, including the creation of dendrimer-like structures and scaffolds for small molecule sensors. These results show that an online community can carry out large-scale experiments, hypothesis generation, and algorithm design to create practical advances in empirical science.", "author" : [ { "dropping-particle" : "", "family" : "Lee", "given" : "Jeehyung", "non-dropping-particle" : "", "parse-names" : false, "suffix" : "" }, { "dropping-particle" : "", "family" : "Kladwang", "given" : "Wipapat", "non-dropping-particle" : "", "parse-names" : false, "suffix" : "" }, { "dropping-particle" : "", "family" : "Lee", "given" : "Minjae", "non-dropping-particle" : "", "parse-names" : false, "suffix" : "" }, { "dropping-particle" : "", "family" : "Cantu", "given" : "Daniel", "non-dropping-particle" : "", "parse-names" : false, "suffix" : "" }, { "dropping-particle" : "", "family" : "Azizyan", "given" : "Martin", "non-dropping-particle" : "", "parse-names" : false, "suffix" : "" }, { "dropping-particle" : "", "family" : "Kim", "given" : "Hanjoo", "non-dropping-particle" : "", "parse-names" : false, "suffix" : "" }, { "dropping-particle" : "", "family" : "Limpaecher", "given" : "Alex", "non-dropping-particle" : "", "parse-names" : false, "suffix" : "" }, { "dropping-particle" : "", "family" : "Gaikwad", "given" : "Snehal", "non-dropping-particle" : "", "parse-names" : false, "suffix" : "" }, { "dropping-particle" : "", "family" : "Yoon", "given" : "Sungroh", "non-dropping-particle" : "", "parse-names" : false, "suffix" : "" }, { "dropping-particle" : "", "family" : "Treuille", "given" : "Adrien", "non-dropping-particle" : "", "parse-names" : false, "suffix" : "" }, { "dropping-particle" : "", "family" : "Das", "given" : "Rhiju", "non-dropping-particle" : "", "parse-names" : false, "suffix" : "" } ], "container-title" : "Proceedings of the National Academy of Sciences", "id" : "ITEM-1", "issue" : "6", "issued" : { "date-parts" : [ [ "2014" ] ] }, "page" : "2122-2127", "title" : "RNA design rules from a massive open laboratory", "type" : "article-journal", "volume" : "111" }, "uris" : [ "http://www.mendeley.com/documents/?uuid=15a02fad-0df8-4b2d-ab78-070baa79e86f" ] } ], "mendeley" : { "formattedCitation" : "[44]", "plainTextFormattedCitation" : "[44]", "previouslyFormattedCitation" : "[44]" }, "properties" : { "noteIndex" : 0 }, "schema" : "https://github.com/citation-style-language/schema/raw/master/csl-citation.json" }</w:instrText>
      </w:r>
      <w:r w:rsidR="00003402">
        <w:rPr>
          <w:kern w:val="32"/>
        </w:rPr>
        <w:fldChar w:fldCharType="separate"/>
      </w:r>
      <w:r w:rsidR="00071A2F" w:rsidRPr="00071A2F">
        <w:rPr>
          <w:noProof/>
          <w:kern w:val="32"/>
        </w:rPr>
        <w:t>[44]</w:t>
      </w:r>
      <w:r w:rsidR="00003402">
        <w:rPr>
          <w:kern w:val="32"/>
        </w:rPr>
        <w:fldChar w:fldCharType="end"/>
      </w:r>
      <w:r w:rsidR="009E300D">
        <w:rPr>
          <w:kern w:val="32"/>
        </w:rPr>
        <w:t>,</w:t>
      </w:r>
      <w:r w:rsidR="006F72A7">
        <w:rPr>
          <w:kern w:val="32"/>
        </w:rPr>
        <w:t xml:space="preserve"> </w:t>
      </w:r>
      <w:r w:rsidR="00B917B9">
        <w:rPr>
          <w:kern w:val="32"/>
        </w:rPr>
        <w:t xml:space="preserve">and aligning </w:t>
      </w:r>
      <w:r w:rsidR="00B917B9">
        <w:rPr>
          <w:kern w:val="32"/>
        </w:rPr>
        <w:lastRenderedPageBreak/>
        <w:t>nucleotide sequences</w:t>
      </w:r>
      <w:r w:rsidR="00DE6180">
        <w:rPr>
          <w:kern w:val="32"/>
        </w:rPr>
        <w:t xml:space="preserve"> in </w:t>
      </w:r>
      <w:r w:rsidR="001F0774">
        <w:rPr>
          <w:kern w:val="32"/>
        </w:rPr>
        <w:t>Phylo</w:t>
      </w:r>
      <w:r w:rsidR="006F72A7">
        <w:rPr>
          <w:kern w:val="32"/>
        </w:rPr>
        <w:t xml:space="preserve"> </w:t>
      </w:r>
      <w:r w:rsidR="00003402">
        <w:rPr>
          <w:kern w:val="32"/>
        </w:rPr>
        <w:fldChar w:fldCharType="begin" w:fldLock="1"/>
      </w:r>
      <w:r w:rsidR="008536B3">
        <w:rPr>
          <w:kern w:val="32"/>
        </w:rPr>
        <w:instrText>ADDIN CSL_CITATION { "citationItems" : [ { "id" : "ITEM-1", "itemData" : { "DOI" : "10.1371/journal.pone.0031362", "ISBN" : "10.1371/journal.pone.0031362", "ISSN" : "19326203", "PMID" : "22412834", "abstract" : "BACKGROUND: Comparative genomics, or the study of the relationships of genome structure and function across different species, offers a powerful tool for studying evolution, annotating genomes, and understanding the causes of various genetic disorders. However, aligning multiple sequences of DNA, an essential intermediate step for most types of analyses, is a difficult computational task. In parallel, citizen science, an approach that takes advantage of the fact that the human brain is exquisitely tuned to solving specific types of problems, is becoming increasingly popular. There, instances of hard computational problems are dispatched to a crowd of non-expert human game players and solutions are sent back to a central server.\\n\\nMETHODOLOGY/PRINCIPAL FINDINGS: We introduce Phylo, a human-based computing framework applying \"crowd sourcing\" techniques to solve the Multiple Sequence Alignment (MSA) problem. The key idea of Phylo is to convert the MSA problem into a casual game that can be played by ordinary web users with a minimal prior knowledge of the biological context. We applied this strategy to improve the alignment of the promoters of disease-related genes from up to 44 vertebrate species. Since the launch in November 2010, we received more than 350,000 solutions submitted from more than 12,000 registered users. Our results show that solutions submitted contributed to improving the accuracy of up to 70% of the alignment blocks considered.\\n\\nCONCLUSIONS/SIGNIFICANCE: We demonstrate that, combined with classical algorithms, crowd computing techniques can be successfully used to help improving the accuracy of MSA. More importantly, we show that an NP-hard computational problem can be embedded in casual game that can be easily played by people without significant scientific training. This suggests that citizen science approaches can be used to exploit the billions of \"human-brain peta-flops\" of computation that are spent every day playing games. Phylo is available at: http://phylo.cs.mcgill.ca.", "author" : [ { "dropping-particle" : "", "family" : "Kawrykow", "given" : "Alexander", "non-dropping-particle" : "", "parse-names" : false, "suffix" : "" }, { "dropping-particle" : "", "family" : "Roumanis", "given" : "Gary", "non-dropping-particle" : "", "parse-names" : false, "suffix" : "" }, { "dropping-particle" : "", "family" : "Kam", "given" : "Alfred", "non-dropping-particle" : "", "parse-names" : false, "suffix" : "" }, { "dropping-particle" : "", "family" : "Kwak", "given" : "Daniel", "non-dropping-particle" : "", "parse-names" : false, "suffix" : "" }, { "dropping-particle" : "", "family" : "Leung", "given" : "Clarence", "non-dropping-particle" : "", "parse-names" : false, "suffix" : "" }, { "dropping-particle" : "", "family" : "Wu", "given" : "Chu", "non-dropping-particle" : "", "parse-names" : false, "suffix" : "" }, { "dropping-particle" : "", "family" : "Zarour", "given" : "Eleyine", "non-dropping-particle" : "", "parse-names" : false, "suffix" : "" }, { "dropping-particle" : "", "family" : "Sarmenta", "given" : "Luis", "non-dropping-particle" : "", "parse-names" : false, "suffix" : "" }, { "dropping-particle" : "", "family" : "Blanchette", "given" : "Mathieu", "non-dropping-particle" : "", "parse-names" : false, "suffix" : "" }, { "dropping-particle" : "", "family" : "Waldisp\u00fchl", "given" : "J\u00e9r\u00f4me", "non-dropping-particle" : "", "parse-names" : false, "suffix" : "" } ], "container-title" : "PLoS ONE", "id" : "ITEM-1", "issue" : "3", "issued" : { "date-parts" : [ [ "2012" ] ] }, "title" : "Phylo: A citizen science approach for improving multiple sequence alignment", "type" : "article-journal", "volume" : "7" }, "uris" : [ "http://www.mendeley.com/documents/?uuid=474a71d2-30a2-4282-85c9-3fb95ab4162d" ] } ], "mendeley" : { "formattedCitation" : "[33]", "plainTextFormattedCitation" : "[33]", "previouslyFormattedCitation" : "[33]" }, "properties" : { "noteIndex" : 0 }, "schema" : "https://github.com/citation-style-language/schema/raw/master/csl-citation.json" }</w:instrText>
      </w:r>
      <w:r w:rsidR="00003402">
        <w:rPr>
          <w:kern w:val="32"/>
        </w:rPr>
        <w:fldChar w:fldCharType="separate"/>
      </w:r>
      <w:r w:rsidR="008536B3" w:rsidRPr="008536B3">
        <w:rPr>
          <w:noProof/>
          <w:kern w:val="32"/>
        </w:rPr>
        <w:t>[33]</w:t>
      </w:r>
      <w:r w:rsidR="00003402">
        <w:rPr>
          <w:kern w:val="32"/>
        </w:rPr>
        <w:fldChar w:fldCharType="end"/>
      </w:r>
      <w:r w:rsidR="006F72A7">
        <w:rPr>
          <w:kern w:val="32"/>
        </w:rPr>
        <w:t>.</w:t>
      </w:r>
      <w:r w:rsidR="0045294F">
        <w:rPr>
          <w:kern w:val="32"/>
        </w:rPr>
        <w:t xml:space="preserve"> </w:t>
      </w:r>
      <w:r w:rsidR="00F35FE6" w:rsidRPr="00F35FE6">
        <w:rPr>
          <w:kern w:val="32"/>
        </w:rPr>
        <w:t>At their best, these citizen science platform</w:t>
      </w:r>
      <w:r w:rsidR="00C01DE6">
        <w:rPr>
          <w:kern w:val="32"/>
        </w:rPr>
        <w:t>s yield novel insights</w:t>
      </w:r>
      <w:r w:rsidR="00F35FE6" w:rsidRPr="00F35FE6">
        <w:rPr>
          <w:kern w:val="32"/>
        </w:rPr>
        <w:t>. F</w:t>
      </w:r>
      <w:r w:rsidR="00B1774D">
        <w:rPr>
          <w:kern w:val="32"/>
        </w:rPr>
        <w:t xml:space="preserve">or example, </w:t>
      </w:r>
      <w:r w:rsidR="00B917B9">
        <w:rPr>
          <w:kern w:val="32"/>
        </w:rPr>
        <w:t>Fold</w:t>
      </w:r>
      <w:r w:rsidR="00A11112">
        <w:rPr>
          <w:kern w:val="32"/>
        </w:rPr>
        <w:t>i</w:t>
      </w:r>
      <w:r w:rsidR="00B917B9">
        <w:rPr>
          <w:kern w:val="32"/>
        </w:rPr>
        <w:t>t players discovered</w:t>
      </w:r>
      <w:r w:rsidR="00F35FE6" w:rsidRPr="00F35FE6">
        <w:rPr>
          <w:kern w:val="32"/>
        </w:rPr>
        <w:t xml:space="preserve"> </w:t>
      </w:r>
      <w:r w:rsidR="00E85A5F">
        <w:rPr>
          <w:kern w:val="32"/>
        </w:rPr>
        <w:t>protein structures</w:t>
      </w:r>
      <w:r w:rsidR="00F35FE6" w:rsidRPr="00F35FE6">
        <w:rPr>
          <w:kern w:val="32"/>
        </w:rPr>
        <w:t xml:space="preserve"> that helped scientists und</w:t>
      </w:r>
      <w:r w:rsidR="005B3D5D">
        <w:rPr>
          <w:kern w:val="32"/>
        </w:rPr>
        <w:t xml:space="preserve">erstand </w:t>
      </w:r>
      <w:r w:rsidR="00F35FE6" w:rsidRPr="00F35FE6">
        <w:rPr>
          <w:kern w:val="32"/>
        </w:rPr>
        <w:t>how the AIDS virus reproduces</w:t>
      </w:r>
      <w:r w:rsidR="003C1F79">
        <w:rPr>
          <w:kern w:val="32"/>
        </w:rPr>
        <w:t xml:space="preserve"> </w:t>
      </w:r>
      <w:r w:rsidR="003C1F79">
        <w:rPr>
          <w:kern w:val="32"/>
        </w:rPr>
        <w:fldChar w:fldCharType="begin" w:fldLock="1"/>
      </w:r>
      <w:r w:rsidR="008536B3">
        <w:rPr>
          <w:kern w:val="32"/>
        </w:rPr>
        <w:instrText>ADDIN CSL_CITATION { "citationItems" : [ { "id" : "ITEM-1", "itemData" : { "URL" : "https://www.scientificamerican.com/article/foldit-gamers-solve-riddle/", "accessed" : { "date-parts" : [ [ "2016", "12", "31" ] ] }, "author" : [ { "dropping-particle" : "", "family" : "Coren", "given" : "Michael J.", "non-dropping-particle" : "", "parse-names" : false, "suffix" : "" }, { "dropping-particle" : "", "family" : "Company", "given" : "Fast", "non-dropping-particle" : "", "parse-names" : false, "suffix" : "" } ], "id" : "ITEM-1", "issued" : { "date-parts" : [ [ "2011" ] ] }, "title" : "Foldit Gamers Solve Riddle of HIV Enzyme within 3 Weeks", "type" : "webpage" }, "uris" : [ "http://www.mendeley.com/documents/?uuid=80842181-5abd-4b0c-82a8-5a1a4b0e257d" ] } ], "mendeley" : { "formattedCitation" : "[20]", "plainTextFormattedCitation" : "[20]", "previouslyFormattedCitation" : "[20]" }, "properties" : { "noteIndex" : 0 }, "schema" : "https://github.com/citation-style-language/schema/raw/master/csl-citation.json" }</w:instrText>
      </w:r>
      <w:r w:rsidR="003C1F79">
        <w:rPr>
          <w:kern w:val="32"/>
        </w:rPr>
        <w:fldChar w:fldCharType="separate"/>
      </w:r>
      <w:r w:rsidR="008536B3" w:rsidRPr="008536B3">
        <w:rPr>
          <w:noProof/>
          <w:kern w:val="32"/>
        </w:rPr>
        <w:t>[20]</w:t>
      </w:r>
      <w:r w:rsidR="003C1F79">
        <w:rPr>
          <w:kern w:val="32"/>
        </w:rPr>
        <w:fldChar w:fldCharType="end"/>
      </w:r>
      <w:r w:rsidR="00F35FE6" w:rsidRPr="00F35FE6">
        <w:rPr>
          <w:kern w:val="32"/>
        </w:rPr>
        <w:t>.</w:t>
      </w:r>
      <w:r w:rsidR="00502D95">
        <w:rPr>
          <w:kern w:val="32"/>
        </w:rPr>
        <w:t xml:space="preserve"> </w:t>
      </w:r>
    </w:p>
    <w:p w14:paraId="3B043DC3" w14:textId="77777777" w:rsidR="00115B7B" w:rsidRDefault="00115B7B" w:rsidP="00F35FE6">
      <w:pPr>
        <w:rPr>
          <w:bCs/>
          <w:kern w:val="32"/>
        </w:rPr>
      </w:pPr>
      <w:r w:rsidRPr="00374026">
        <w:rPr>
          <w:bCs/>
          <w:kern w:val="32"/>
        </w:rPr>
        <w:t>The main contribution of this paper is </w:t>
      </w:r>
      <w:r w:rsidRPr="00374026">
        <w:rPr>
          <w:bCs/>
          <w:i/>
          <w:iCs/>
          <w:kern w:val="32"/>
        </w:rPr>
        <w:t>demonstrating that a crowd of online non-expert learners can collaboratively perform useful scientific work</w:t>
      </w:r>
      <w:r w:rsidRPr="00374026">
        <w:rPr>
          <w:bCs/>
          <w:kern w:val="32"/>
        </w:rPr>
        <w:t xml:space="preserve">. To </w:t>
      </w:r>
      <w:r w:rsidR="0018149B">
        <w:rPr>
          <w:bCs/>
          <w:kern w:val="32"/>
        </w:rPr>
        <w:t>investigate its efficacy</w:t>
      </w:r>
      <w:r w:rsidRPr="00374026">
        <w:rPr>
          <w:bCs/>
          <w:kern w:val="32"/>
        </w:rPr>
        <w:t xml:space="preserve"> in practice, we have built a </w:t>
      </w:r>
      <w:r w:rsidR="00EA11B4">
        <w:rPr>
          <w:bCs/>
          <w:kern w:val="32"/>
        </w:rPr>
        <w:t>web</w:t>
      </w:r>
      <w:r w:rsidR="00EA11B4" w:rsidRPr="00374026">
        <w:rPr>
          <w:bCs/>
          <w:kern w:val="32"/>
        </w:rPr>
        <w:t xml:space="preserve"> </w:t>
      </w:r>
      <w:r w:rsidRPr="00374026">
        <w:rPr>
          <w:bCs/>
          <w:kern w:val="32"/>
        </w:rPr>
        <w:t>system</w:t>
      </w:r>
      <w:r w:rsidR="00AE02C6">
        <w:rPr>
          <w:bCs/>
          <w:kern w:val="32"/>
        </w:rPr>
        <w:t xml:space="preserve">, </w:t>
      </w:r>
      <w:r w:rsidR="00AE02C6" w:rsidRPr="00AC2902">
        <w:rPr>
          <w:bCs/>
          <w:i/>
          <w:kern w:val="32"/>
        </w:rPr>
        <w:t>Gut Instinct</w:t>
      </w:r>
      <w:r w:rsidR="00AE02C6">
        <w:rPr>
          <w:bCs/>
          <w:kern w:val="32"/>
        </w:rPr>
        <w:t>,</w:t>
      </w:r>
      <w:r w:rsidR="001B2ABE">
        <w:rPr>
          <w:bCs/>
          <w:kern w:val="32"/>
        </w:rPr>
        <w:t xml:space="preserve"> </w:t>
      </w:r>
      <w:r w:rsidR="00AB657C">
        <w:rPr>
          <w:bCs/>
          <w:kern w:val="32"/>
        </w:rPr>
        <w:t>which</w:t>
      </w:r>
      <w:r w:rsidRPr="00374026">
        <w:rPr>
          <w:bCs/>
          <w:kern w:val="32"/>
        </w:rPr>
        <w:t xml:space="preserve"> brings together learners to perform useful collaborative brainstorming on a citizen science project while developing expertise. A between-subjects experiment compared three variations of </w:t>
      </w:r>
      <w:r w:rsidR="00AE0C30">
        <w:rPr>
          <w:bCs/>
          <w:kern w:val="32"/>
        </w:rPr>
        <w:t>Gut Instinct</w:t>
      </w:r>
      <w:r w:rsidRPr="00374026">
        <w:rPr>
          <w:bCs/>
          <w:kern w:val="32"/>
        </w:rPr>
        <w:t>: a contribution focus,</w:t>
      </w:r>
      <w:r w:rsidR="00B67496">
        <w:rPr>
          <w:bCs/>
          <w:kern w:val="32"/>
        </w:rPr>
        <w:t xml:space="preserve"> </w:t>
      </w:r>
      <w:r w:rsidR="00B67496" w:rsidRPr="00374026">
        <w:rPr>
          <w:bCs/>
          <w:kern w:val="32"/>
        </w:rPr>
        <w:t xml:space="preserve">a learning focus, </w:t>
      </w:r>
      <w:r w:rsidRPr="00374026">
        <w:rPr>
          <w:bCs/>
          <w:kern w:val="32"/>
        </w:rPr>
        <w:t>and a combined condition.</w:t>
      </w:r>
      <w:r w:rsidR="003F4E5A">
        <w:rPr>
          <w:bCs/>
          <w:kern w:val="32"/>
        </w:rPr>
        <w:t xml:space="preserve"> Participants did indeed perform useful creative work. For example, they generated 10 distinct questions </w:t>
      </w:r>
      <w:r w:rsidR="00DE5E06">
        <w:rPr>
          <w:bCs/>
          <w:kern w:val="32"/>
        </w:rPr>
        <w:t>that mirror recent scientific discoveries</w:t>
      </w:r>
      <w:r w:rsidR="00DE5E06" w:rsidRPr="00374026">
        <w:rPr>
          <w:bCs/>
          <w:kern w:val="32"/>
        </w:rPr>
        <w:t xml:space="preserve"> </w:t>
      </w:r>
      <w:r w:rsidR="003C1F79">
        <w:rPr>
          <w:bCs/>
          <w:kern w:val="32"/>
        </w:rPr>
        <w:fldChar w:fldCharType="begin" w:fldLock="1"/>
      </w:r>
      <w:r w:rsidR="008536B3">
        <w:rPr>
          <w:bCs/>
          <w:kern w:val="32"/>
        </w:rPr>
        <w:instrText>ADDIN CSL_CITATION { "citationItems" : [ { "id" : "ITEM-1", "itemData" : { "URL" : "http://microbio.me/americangut/", "accessed" : { "date-parts" : [ [ "2016", "12", "31" ] ] }, "author" : [ { "dropping-particle" : "", "family" : "KnightLab", "given" : "", "non-dropping-particle" : "", "parse-names" : false, "suffix" : "" } ], "id" : "ITEM-1", "issued" : { "date-parts" : [ [ "2016" ] ] }, "title" : "American Gut Project. Login.", "type" : "webpage" }, "uris" : [ "http://www.mendeley.com/documents/?uuid=2c3d82c2-c060-4ba1-aa8b-c91ec937cc60" ] } ], "mendeley" : { "formattedCitation" : "[37]", "plainTextFormattedCitation" : "[37]", "previouslyFormattedCitation" : "[37]" }, "properties" : { "noteIndex" : 0 }, "schema" : "https://github.com/citation-style-language/schema/raw/master/csl-citation.json" }</w:instrText>
      </w:r>
      <w:r w:rsidR="003C1F79">
        <w:rPr>
          <w:bCs/>
          <w:kern w:val="32"/>
        </w:rPr>
        <w:fldChar w:fldCharType="separate"/>
      </w:r>
      <w:r w:rsidR="008536B3" w:rsidRPr="008536B3">
        <w:rPr>
          <w:bCs/>
          <w:noProof/>
          <w:kern w:val="32"/>
        </w:rPr>
        <w:t>[37]</w:t>
      </w:r>
      <w:r w:rsidR="003C1F79">
        <w:rPr>
          <w:bCs/>
          <w:kern w:val="32"/>
        </w:rPr>
        <w:fldChar w:fldCharType="end"/>
      </w:r>
      <w:r w:rsidR="00DE5E06" w:rsidRPr="00374026">
        <w:rPr>
          <w:bCs/>
          <w:kern w:val="32"/>
        </w:rPr>
        <w:t>.</w:t>
      </w:r>
      <w:r w:rsidR="002974EA">
        <w:rPr>
          <w:bCs/>
          <w:kern w:val="32"/>
        </w:rPr>
        <w:t xml:space="preserve"> </w:t>
      </w:r>
      <w:r w:rsidR="00DE5E06">
        <w:rPr>
          <w:bCs/>
          <w:kern w:val="32"/>
        </w:rPr>
        <w:t>However, the combined condition did not show additive benefits</w:t>
      </w:r>
      <w:r w:rsidR="000F3203">
        <w:rPr>
          <w:bCs/>
          <w:kern w:val="32"/>
        </w:rPr>
        <w:t xml:space="preserve">. </w:t>
      </w:r>
    </w:p>
    <w:p w14:paraId="2CC23FCD" w14:textId="77777777" w:rsidR="00842BAE" w:rsidRPr="00F45FF0" w:rsidRDefault="00842BAE">
      <w:pPr>
        <w:pStyle w:val="Heading2"/>
      </w:pPr>
      <w:r>
        <w:t>Leveraging Crowdsourcing Successes</w:t>
      </w:r>
    </w:p>
    <w:p w14:paraId="33166CC5" w14:textId="77777777" w:rsidR="00C35136" w:rsidRDefault="00E80752" w:rsidP="00F35FE6">
      <w:pPr>
        <w:rPr>
          <w:kern w:val="32"/>
        </w:rPr>
      </w:pPr>
      <w:r>
        <w:rPr>
          <w:noProof/>
        </w:rPr>
        <mc:AlternateContent>
          <mc:Choice Requires="wps">
            <w:drawing>
              <wp:anchor distT="36830" distB="118745" distL="114300" distR="114300" simplePos="0" relativeHeight="251653632" behindDoc="0" locked="0" layoutInCell="1" allowOverlap="0" wp14:anchorId="6FB5CC44" wp14:editId="2C6A36A7">
                <wp:simplePos x="0" y="0"/>
                <wp:positionH relativeFrom="column">
                  <wp:posOffset>38100</wp:posOffset>
                </wp:positionH>
                <wp:positionV relativeFrom="margin">
                  <wp:posOffset>5410200</wp:posOffset>
                </wp:positionV>
                <wp:extent cx="3154680" cy="3199130"/>
                <wp:effectExtent l="0" t="0" r="0" b="0"/>
                <wp:wrapTopAndBottom/>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54680" cy="3199130"/>
                        </a:xfrm>
                        <a:prstGeom prst="rect">
                          <a:avLst/>
                        </a:prstGeom>
                        <a:noFill/>
                        <a:ln>
                          <a:noFill/>
                        </a:ln>
                        <a:effectLst/>
                        <a:extLst>
                          <a:ext uri="{C572A759-6A51-4108-AA02-DFA0A04FC94B}"/>
                        </a:extLst>
                      </wps:spPr>
                      <wps:txbx>
                        <w:txbxContent>
                          <w:p w14:paraId="17CCAA68" w14:textId="77777777" w:rsidR="00B07702" w:rsidRDefault="00E80752" w:rsidP="007563EF">
                            <w:pPr>
                              <w:keepNext/>
                              <w:spacing w:after="0"/>
                              <w:jc w:val="left"/>
                            </w:pPr>
                            <w:r w:rsidRPr="0046211B">
                              <w:rPr>
                                <w:noProof/>
                              </w:rPr>
                              <w:drawing>
                                <wp:inline distT="0" distB="0" distL="0" distR="0" wp14:anchorId="20BA0399" wp14:editId="1B28C3C0">
                                  <wp:extent cx="3149600" cy="2019300"/>
                                  <wp:effectExtent l="0" t="0" r="0" b="0"/>
                                  <wp:docPr id="1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9600" cy="2019300"/>
                                          </a:xfrm>
                                          <a:prstGeom prst="rect">
                                            <a:avLst/>
                                          </a:prstGeom>
                                          <a:noFill/>
                                          <a:ln>
                                            <a:noFill/>
                                          </a:ln>
                                        </pic:spPr>
                                      </pic:pic>
                                    </a:graphicData>
                                  </a:graphic>
                                </wp:inline>
                              </w:drawing>
                            </w:r>
                          </w:p>
                          <w:p w14:paraId="21B227A8" w14:textId="77777777" w:rsidR="008D5C3C" w:rsidRDefault="007563EF" w:rsidP="007563EF">
                            <w:pPr>
                              <w:pStyle w:val="Caption"/>
                            </w:pPr>
                            <w:bookmarkStart w:id="6" w:name="_Ref345803528"/>
                            <w:r>
                              <w:t xml:space="preserve">Figure </w:t>
                            </w:r>
                            <w:r w:rsidR="00DF7C63">
                              <w:fldChar w:fldCharType="begin"/>
                            </w:r>
                            <w:r w:rsidR="00DF7C63">
                              <w:instrText xml:space="preserve"> SEQ Figure \* ARABIC </w:instrText>
                            </w:r>
                            <w:r w:rsidR="00DF7C63">
                              <w:fldChar w:fldCharType="separate"/>
                            </w:r>
                            <w:r w:rsidR="00F2096A">
                              <w:rPr>
                                <w:noProof/>
                              </w:rPr>
                              <w:t>2</w:t>
                            </w:r>
                            <w:r w:rsidR="00DF7C63">
                              <w:rPr>
                                <w:noProof/>
                              </w:rPr>
                              <w:fldChar w:fldCharType="end"/>
                            </w:r>
                            <w:bookmarkEnd w:id="6"/>
                            <w:r>
                              <w:t xml:space="preserve">: Crowd systems/techniques place different emphasis on work and learning. Some, like Mechanical Turk </w:t>
                            </w:r>
                            <w:r>
                              <w:fldChar w:fldCharType="begin" w:fldLock="1"/>
                            </w:r>
                            <w:r>
                              <w:instrText>ADDIN CSL_CITATION { "citationItems" : [ { "id" : "ITEM-1", "itemData" : { "URL" : "https://www.mturk.com", "accessed" : { "date-parts" : [ [ "2016", "12", "31" ] ] }, "author" : [ { "dropping-particle" : "", "family" : "Amazon", "given" : "", "non-dropping-particle" : "", "parse-names" : false, "suffix" : "" } ], "id" : "ITEM-1", "issued" : { "date-parts" : [ [ "2016" ] ] }, "title" : "Mechanical Turk", "type" : "webpage" }, "uris" : [ "http://www.mendeley.com/documents/?uuid=7ea48186-c7b0-44ce-b128-cd7bb168f598" ] } ], "mendeley" : { "formattedCitation" : "[5]", "plainTextFormattedCitation" : "[5]", "previouslyFormattedCitation" : "[5]" }, "properties" : { "noteIndex" : 0 }, "schema" : "https://github.com/citation-style-language/schema/raw/master/csl-citation.json" }</w:instrText>
                            </w:r>
                            <w:r>
                              <w:fldChar w:fldCharType="separate"/>
                            </w:r>
                            <w:r w:rsidRPr="007D0673">
                              <w:rPr>
                                <w:noProof/>
                              </w:rPr>
                              <w:t>[5]</w:t>
                            </w:r>
                            <w:r>
                              <w:fldChar w:fldCharType="end"/>
                            </w:r>
                            <w:r>
                              <w:t xml:space="preserve">, emphasize work over learning. Crowd approaches also vary in their motivation. Games like Foldit </w:t>
                            </w:r>
                            <w:r>
                              <w:fldChar w:fldCharType="begin" w:fldLock="1"/>
                            </w:r>
                            <w:r>
                              <w:instrText>ADDIN CSL_CITATION { "citationItems" : [ { "id" : "ITEM-1", "itemData" : { "DOI" : "10.1038/nature09304", "ISBN" : "0028-0836", "ISSN" : "0028-0836", "PMID" : "20686574", "abstract" : "People exert large amounts of problem-solving effort playing computer games. Simple image- and text-recognition tasks have been successfully 'crowd-sourced' through games, but it is not clear if more complex scientific problems can be solved with human-directed computing. Protein structure prediction is one such problem: locating the biologically relevant native conformation of a protein is a formidable computational challenge given the very large size of the search space. Here we describe Foldit, a multiplayer online game that engages non-scientists in solving hard prediction problems. Foldit players interact with protein structures using direct manipulation tools and user-friendly versions of algorithms from the Rosetta structure prediction methodology, while they compete and collaborate to optimize the computed energy. We show that top-ranked Foldit players excel at solving challenging structure refinement problems in which substantial backbone rearrangements are necessary to achieve the burial of hydrophobic residues. Players working collaboratively develop a rich assortment of new strategies and algorithms; unlike computational approaches, they explore not only the conformational space but also the space of possible search strategies. The integration of human visual problem-solving and strategy development capabilities with traditional computational algorithms through interactive multiplayer games is a powerful new approach to solving computationally-limited scientific problems.", "author" : [ { "dropping-particle" : "", "family" : "Cooper", "given" : "Seth", "non-dropping-particle" : "", "parse-names" : false, "suffix" : "" }, { "dropping-particle" : "", "family" : "Khatib", "given" : "Firas", "non-dropping-particle" : "", "parse-names" : false, "suffix" : "" }, { "dropping-particle" : "", "family" : "Treuille", "given" : "Adrien", "non-dropping-particle" : "", "parse-names" : false, "suffix" : "" }, { "dropping-particle" : "", "family" : "Barbero", "given" : "Janos", "non-dropping-particle" : "", "parse-names" : false, "suffix" : "" }, { "dropping-particle" : "", "family" : "Lee", "given" : "Jeehyung", "non-dropping-particle" : "", "parse-names" : false, "suffix" : "" }, { "dropping-particle" : "", "family" : "Beenen", "given" : "Michael", "non-dropping-particle" : "", "parse-names" : false, "suffix" : "" }, { "dropping-particle" : "", "family" : "Leaver-Fay", "given" : "Andrew", "non-dropping-particle" : "", "parse-names" : false, "suffix" : "" }, { "dropping-particle" : "", "family" : "Baker", "given" : "David", "non-dropping-particle" : "", "parse-names" : false, "suffix" : "" }, { "dropping-particle" : "", "family" : "Popovi\u0107", "given" : "Zoran", "non-dropping-particle" : "", "parse-names" : false, "suffix" : "" }, { "dropping-particle" : "", "family" : "Players", "given" : "Foldit", "non-dropping-particle" : "", "parse-names" : false, "suffix" : "" } ], "container-title" : "Nature", "id" : "ITEM-1", "issue" : "7307", "issued" : { "date-parts" : [ [ "2010" ] ] }, "page" : "756-760", "title" : "Predicting protein structures with a multiplayer online game", "type" : "article-journal", "volume" : "466" }, "uris" : [ "http://www.mendeley.com/documents/?uuid=a7ee7cc1-be45-47e3-a55c-218f4c93cd1b" ] } ], "mendeley" : { "formattedCitation" : "[19]", "plainTextFormattedCitation" : "[19]", "previouslyFormattedCitation" : "[19]" }, "properties" : { "noteIndex" : 0 }, "schema" : "https://github.com/citation-style-language/schema/raw/master/csl-citation.json" }</w:instrText>
                            </w:r>
                            <w:r>
                              <w:fldChar w:fldCharType="separate"/>
                            </w:r>
                            <w:r w:rsidRPr="008536B3">
                              <w:rPr>
                                <w:noProof/>
                              </w:rPr>
                              <w:t>[19]</w:t>
                            </w:r>
                            <w:r>
                              <w:fldChar w:fldCharType="end"/>
                            </w:r>
                            <w:r>
                              <w:t xml:space="preserve"> leverage participants’ motivation to perform altruistic work while having fun. </w:t>
                            </w:r>
                            <w:r w:rsidRPr="00CB1680">
                              <w:t>Gut Instinct</w:t>
                            </w:r>
                            <w:r>
                              <w:t xml:space="preserve"> helps participants</w:t>
                            </w:r>
                            <w:r w:rsidRPr="00CB1680">
                              <w:t xml:space="preserve"> learn</w:t>
                            </w:r>
                            <w:r>
                              <w:t xml:space="preserve"> about the gut microbiome</w:t>
                            </w:r>
                            <w:r w:rsidRPr="00CB1680">
                              <w:t xml:space="preserve"> </w:t>
                            </w:r>
                            <w:r>
                              <w:t>while contributing towards</w:t>
                            </w:r>
                            <w:r w:rsidRPr="00CB1680">
                              <w:t xml:space="preserve"> </w:t>
                            </w:r>
                            <w:r>
                              <w:t>the</w:t>
                            </w:r>
                            <w:r w:rsidRPr="00CB1680">
                              <w:t xml:space="preserve"> altruistic purpose</w:t>
                            </w:r>
                            <w:r>
                              <w:t xml:space="preserve"> of helping researchers better understand it.</w:t>
                            </w:r>
                            <w:r w:rsidRPr="00D43929">
                              <w:rPr>
                                <w:color w:val="FFFFFF"/>
                              </w:rPr>
                              <w:t xml:space="preserve"> </w:t>
                            </w:r>
                            <w:r w:rsidRPr="00D43929">
                              <w:rPr>
                                <w:color w:val="FFFFFF"/>
                              </w:rPr>
                              <w:fldChar w:fldCharType="begin" w:fldLock="1"/>
                            </w:r>
                            <w:r w:rsidRPr="00D43929">
                              <w:rPr>
                                <w:color w:val="FFFFFF"/>
                              </w:rPr>
                              <w:instrText>ADDIN CSL_CITATION { "citationItems" : [ { "id" : "ITEM-1", "itemData" : { "DOI" : "10.1109/TLT.2016.2614302", "ISSN" : "1939-1382", "abstract" : "Massive Open Online Courses (MOOCs) aim to educate the world. More often than not, however, MOOCs fall short of this goal \u2014 a majority of learners are already highly educated (with a Bachelor degree or more) and come from specific parts of the (developed) world. Learners from developing countries without a higher degree are underrepresented, though desired, in MOOCs. One reason for those learners to drop out of a course can be found in their financial realities and the subsequent limited amount of time they can dedicate to a course besides earning a living. If we could pay learners to take a MOOC, this hurdle would largely disappear. With MOOCS, this leads to the following fundamental challenge: How can learners be paid at scale? Ultimately, we envision a recommendation engine that recommends tasks from online market places such as Upwork or witmart to learners, that are relevant to the course content of the MOOC. In this manner, the learners learn and earn money. To investigate the feasibility of this vision, in this paper we explored to what extent (1) online market places contain tasks relevant to a specific MOOC, and (2) learners are able to solve real-world tasks correctly and with sufficient quality. Finally, based on our experimental design, we were also able to investigate the impact of real-world bonus tasks in a MOOC on the general learner population.", "author" : [ { "dropping-particle" : "", "family" : "Chen", "given" : "Guanliang", "non-dropping-particle" : "", "parse-names" : false, "suffix" : "" }, { "dropping-particle" : "", "family" : "Davis", "given" : "Dan", "non-dropping-particle" : "", "parse-names" : false, "suffix" : "" }, { "dropping-particle" : "", "family" : "Krause", "given" : "Markus", "non-dropping-particle" : "", "parse-names" : false, "suffix" : "" }, { "dropping-particle" : "", "family" : "Aivaloglou", "given" : "Efthimia", "non-dropping-particle" : "", "parse-names" : false, "suffix" : "" }, { "dropping-particle" : "", "family" : "Hauff", "given" : "Claudia", "non-dropping-particle" : "", "parse-names" : false, "suffix" : "" }, { "dropping-particle" : "", "family" : "Houben", "given" : "Geert-Jan", "non-dropping-particle" : "", "parse-names" : false, "suffix" : "" } ], "container-title" : "IEEE Transactions on Learning Technologies", "id" : "ITEM-1", "issue" : "99", "issued" : { "date-parts" : [ [ "2016" ] ] }, "page" : "1", "title" : "Can Learners be Earners? Investigating a Design to Enable MOOC Learners to Apply their Skills and Earn Money in an Online Market Place", "type" : "article-journal", "volume" : "PP" }, "uris" : [ "http://www.mendeley.com/documents/?uuid=1f163513-0891-45df-a1d0-f8dbc5c9c0c4" ] } ], "mendeley" : { "formattedCitation" : "[15]", "plainTextFormattedCitation" : "[15]", "previouslyFormattedCitation" : "[15]" }, "properties" : { "noteIndex" : 0 }, "schema" : "https://github.com/citation-style-language/schema/raw/master/csl-citation.json" }</w:instrText>
                            </w:r>
                            <w:r w:rsidRPr="00D43929">
                              <w:rPr>
                                <w:color w:val="FFFFFF"/>
                              </w:rPr>
                              <w:fldChar w:fldCharType="separate"/>
                            </w:r>
                            <w:r w:rsidRPr="00D43929">
                              <w:rPr>
                                <w:noProof/>
                                <w:color w:val="FFFFFF"/>
                              </w:rPr>
                              <w:t>[15]</w:t>
                            </w:r>
                            <w:r w:rsidRPr="00D43929">
                              <w:rPr>
                                <w:color w:val="FFFFFF"/>
                              </w:rPr>
                              <w:fldChar w:fldCharType="end"/>
                            </w:r>
                          </w:p>
                          <w:p w14:paraId="4AA82F23" w14:textId="77777777" w:rsidR="008D5C3C" w:rsidRDefault="008D5C3C" w:rsidP="00A35D63">
                            <w:pPr>
                              <w:pStyle w:val="Caption"/>
                            </w:pP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B5CC44" id="Text Box 32" o:spid="_x0000_s1028" type="#_x0000_t202" style="position:absolute;left:0;text-align:left;margin-left:3pt;margin-top:426pt;width:248.4pt;height:251.9pt;z-index:251653632;visibility:visible;mso-wrap-style:square;mso-width-percent:0;mso-height-percent:0;mso-wrap-distance-left:9pt;mso-wrap-distance-top:2.9pt;mso-wrap-distance-right:9pt;mso-wrap-distance-bottom:9.35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" o:allowoverlap="f" filled="f" stroked="f">
                <v:textbox style="mso-fit-shape-to-text:t" inset=".êmm,0,0,0">
                  <w:txbxContent>
                    <w:p w14:paraId="17CCAA68" w14:textId="77777777" w:rsidR="00B07702" w:rsidRDefault="00E80752" w:rsidP="007563EF">
                      <w:pPr>
                        <w:keepNext/>
                        <w:spacing w:after="0"/>
                        <w:jc w:val="left"/>
                      </w:pPr>
                      <w:r w:rsidRPr="0046211B">
                        <w:rPr>
                          <w:noProof/>
                        </w:rPr>
                        <w:drawing>
                          <wp:inline distT="0" distB="0" distL="0" distR="0" wp14:anchorId="20BA0399" wp14:editId="1B28C3C0">
                            <wp:extent cx="3149600" cy="2019300"/>
                            <wp:effectExtent l="0" t="0" r="0" b="0"/>
                            <wp:docPr id="1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9600" cy="2019300"/>
                                    </a:xfrm>
                                    <a:prstGeom prst="rect">
                                      <a:avLst/>
                                    </a:prstGeom>
                                    <a:noFill/>
                                    <a:ln>
                                      <a:noFill/>
                                    </a:ln>
                                  </pic:spPr>
                                </pic:pic>
                              </a:graphicData>
                            </a:graphic>
                          </wp:inline>
                        </w:drawing>
                      </w:r>
                    </w:p>
                    <w:p w14:paraId="21B227A8" w14:textId="77777777" w:rsidR="008D5C3C" w:rsidRDefault="007563EF" w:rsidP="007563EF">
                      <w:pPr>
                        <w:pStyle w:val="Caption"/>
                      </w:pPr>
                      <w:bookmarkStart w:id="9" w:name="_Ref345803528"/>
                      <w:r>
                        <w:t xml:space="preserve">Figure </w:t>
                      </w:r>
                      <w:fldSimple w:instr=" SEQ Figure \* ARABIC ">
                        <w:r w:rsidR="00F2096A">
                          <w:rPr>
                            <w:noProof/>
                          </w:rPr>
                          <w:t>2</w:t>
                        </w:r>
                      </w:fldSimple>
                      <w:bookmarkEnd w:id="9"/>
                      <w:r>
                        <w:t xml:space="preserve">: Crowd systems/techniques place different emphasis on work and learning. Some, like Mechanical Turk </w:t>
                      </w:r>
                      <w:r>
                        <w:fldChar w:fldCharType="begin" w:fldLock="1"/>
                      </w:r>
                      <w:r>
                        <w:instrText>ADDIN CSL_CITATION { "citationItems" : [ { "id" : "ITEM-1", "itemData" : { "URL" : "https://www.mturk.com", "accessed" : { "date-parts" : [ [ "2016", "12", "31" ] ] }, "author" : [ { "dropping-particle" : "", "family" : "Amazon", "given" : "", "non-dropping-particle" : "", "parse-names" : false, "suffix" : "" } ], "id" : "ITEM-1", "issued" : { "date-parts" : [ [ "2016" ] ] }, "title" : "Mechanical Turk", "type" : "webpage" }, "uris" : [ "http://www.mendeley.com/documents/?uuid=7ea48186-c7b0-44ce-b128-cd7bb168f598" ] } ], "mendeley" : { "formattedCitation" : "[5]", "plainTextFormattedCitation" : "[5]", "previouslyFormattedCitation" : "[5]" }, "properties" : { "noteIndex" : 0 }, "schema" : "https://github.com/citation-style-language/schema/raw/master/csl-citation.json" }</w:instrText>
                      </w:r>
                      <w:r>
                        <w:fldChar w:fldCharType="separate"/>
                      </w:r>
                      <w:r w:rsidRPr="007D0673">
                        <w:rPr>
                          <w:noProof/>
                        </w:rPr>
                        <w:t>[5]</w:t>
                      </w:r>
                      <w:r>
                        <w:fldChar w:fldCharType="end"/>
                      </w:r>
                      <w:r>
                        <w:t>, emphasize work over learning. Crowd approaches also vary in their mot</w:t>
                      </w:r>
                      <w:r>
                        <w:t>i</w:t>
                      </w:r>
                      <w:r>
                        <w:t xml:space="preserve">vation. Games like Foldit </w:t>
                      </w:r>
                      <w:r>
                        <w:fldChar w:fldCharType="begin" w:fldLock="1"/>
                      </w:r>
                      <w:r>
                        <w:instrText>ADDIN CSL_CITATION { "citationItems" : [ { "id" : "ITEM-1", "itemData" : { "DOI" : "10.1038/nature09304", "ISBN" : "0028-0836", "ISSN" : "0028-0836", "PMID" : "20686574", "abstract" : "People exert large amounts of problem-solving effort playing computer games. Simple image- and text-recognition tasks have been successfully 'crowd-sourced' through games, but it is not clear if more complex scientific problems can be solved with human-directed computing. Protein structure prediction is one such problem: locating the biologically relevant native conformation of a protein is a formidable computational challenge given the very large size of the search space. Here we describe Foldit, a multiplayer online game that engages non-scientists in solving hard prediction problems. Foldit players interact with protein structures using direct manipulation tools and user-friendly versions of algorithms from the Rosetta structure prediction methodology, while they compete and collaborate to optimize the computed energy. We show that top-ranked Foldit players excel at solving challenging structure refinement problems in which substantial backbone rearrangements are necessary to achieve the burial of hydrophobic residues. Players working collaboratively develop a rich assortment of new strategies and algorithms; unlike computational approaches, they explore not only the conformational space but also the space of possible search strategies. The integration of human visual problem-solving and strategy development capabilities with traditional computational algorithms through interactive multiplayer games is a powerful new approach to solving computationally-limited scientific problems.", "author" : [ { "dropping-particle" : "", "family" : "Cooper", "given" : "Seth", "non-dropping-particle" : "", "parse-names" : false, "suffix" : "" }, { "dropping-particle" : "", "family" : "Khatib", "given" : "Firas", "non-dropping-particle" : "", "parse-names" : false, "suffix" : "" }, { "dropping-particle" : "", "family" : "Treuille", "given" : "Adrien", "non-dropping-particle" : "", "parse-names" : false, "suffix" : "" }, { "dropping-particle" : "", "family" : "Barbero", "given" : "Janos", "non-dropping-particle" : "", "parse-names" : false, "suffix" : "" }, { "dropping-particle" : "", "family" : "Lee", "given" : "Jeehyung", "non-dropping-particle" : "", "parse-names" : false, "suffix" : "" }, { "dropping-particle" : "", "family" : "Beenen", "given" : "Michael", "non-dropping-particle" : "", "parse-names" : false, "suffix" : "" }, { "dropping-particle" : "", "family" : "Leaver-Fay", "given" : "Andrew", "non-dropping-particle" : "", "parse-names" : false, "suffix" : "" }, { "dropping-particle" : "", "family" : "Baker", "given" : "David", "non-dropping-particle" : "", "parse-names" : false, "suffix" : "" }, { "dropping-particle" : "", "family" : "Popovi\u0107", "given" : "Zoran", "non-dropping-particle" : "", "parse-names" : false, "suffix" : "" }, { "dropping-particle" : "", "family" : "Players", "given" : "Foldit", "non-dropping-particle" : "", "parse-names" : false, "suffix" : "" } ], "container-title" : "Nature", "id" : "ITEM-1", "issue" : "7307", "issued" : { "date-parts" : [ [ "2010" ] ] }, "page" : "756-760", "title" : "Predicting protein structures with a multiplayer online game", "type" : "article-journal", "volume" : "466" }, "uris" : [ "http://www.mendeley.com/documents/?uuid=a7ee7cc1-be45-47e3-a55c-218f4c93cd1b" ] } ], "mendeley" : { "formattedCitation" : "[19]", "plainTextFormattedCitation" : "[19]", "previouslyFormattedCitation" : "[19]" }, "properties" : { "noteIndex" : 0 }, "schema" : "https://github.com/citation-style-language/schema/raw/master/csl-citation.json" }</w:instrText>
                      </w:r>
                      <w:r>
                        <w:fldChar w:fldCharType="separate"/>
                      </w:r>
                      <w:r w:rsidRPr="008536B3">
                        <w:rPr>
                          <w:noProof/>
                        </w:rPr>
                        <w:t>[19]</w:t>
                      </w:r>
                      <w:r>
                        <w:fldChar w:fldCharType="end"/>
                      </w:r>
                      <w:r>
                        <w:t xml:space="preserve"> leverage participants’ motivation to perform altruistic work while having fun. </w:t>
                      </w:r>
                      <w:r w:rsidRPr="00CB1680">
                        <w:t>Gut Instinct</w:t>
                      </w:r>
                      <w:r>
                        <w:t xml:space="preserve"> helps participants</w:t>
                      </w:r>
                      <w:r w:rsidRPr="00CB1680">
                        <w:t xml:space="preserve"> learn</w:t>
                      </w:r>
                      <w:r>
                        <w:t xml:space="preserve"> about the gut microbiome</w:t>
                      </w:r>
                      <w:r w:rsidRPr="00CB1680">
                        <w:t xml:space="preserve"> </w:t>
                      </w:r>
                      <w:r>
                        <w:t>while contributing towards</w:t>
                      </w:r>
                      <w:r w:rsidRPr="00CB1680">
                        <w:t xml:space="preserve"> </w:t>
                      </w:r>
                      <w:r>
                        <w:t>the</w:t>
                      </w:r>
                      <w:r w:rsidRPr="00CB1680">
                        <w:t xml:space="preserve"> altruistic purpose</w:t>
                      </w:r>
                      <w:r>
                        <w:t xml:space="preserve"> of helping researchers better understand it.</w:t>
                      </w:r>
                      <w:r w:rsidRPr="00D43929">
                        <w:rPr>
                          <w:color w:val="FFFFFF"/>
                        </w:rPr>
                        <w:t xml:space="preserve"> </w:t>
                      </w:r>
                      <w:r w:rsidRPr="00D43929">
                        <w:rPr>
                          <w:color w:val="FFFFFF"/>
                        </w:rPr>
                        <w:fldChar w:fldCharType="begin" w:fldLock="1"/>
                      </w:r>
                      <w:r w:rsidRPr="00D43929">
                        <w:rPr>
                          <w:color w:val="FFFFFF"/>
                        </w:rPr>
                        <w:instrText>ADDIN CSL_CITATION { "citationItems" : [ { "id" : "ITEM-1", "itemData" : { "DOI" : "10.1109/TLT.2016.2614302", "ISSN" : "1939-1382", "abstract" : "Massive Open Online Courses (MOOCs) aim to educate the world. More often than not, however, MOOCs fall short of this goal \u2014 a majority of learners are already highly educated (with a Bachelor degree or more) and come from specific parts of the (developed) world. Learners from developing countries without a higher degree are underrepresented, though desired, in MOOCs. One reason for those learners to drop out of a course can be found in their financial realities and the subsequent limited amount of time they can dedicate to a course besides earning a living. If we could pay learners to take a MOOC, this hurdle would largely disappear. With MOOCS, this leads to the following fundamental challenge: How can learners be paid at scale? Ultimately, we envision a recommendation engine that recommends tasks from online market places such as Upwork or witmart to learners, that are relevant to the course content of the MOOC. In this manner, the learners learn and earn money. To investigate the feasibility of this vision, in this paper we explored to what extent (1) online market places contain tasks relevant to a specific MOOC, and (2) learners are able to solve real-world tasks correctly and with sufficient quality. Finally, based on our experimental design, we were also able to investigate the impact of real-world bonus tasks in a MOOC on the general learner population.", "author" : [ { "dropping-particle" : "", "family" : "Chen", "given" : "Guanliang", "non-dropping-particle" : "", "parse-names" : false, "suffix" : "" }, { "dropping-particle" : "", "family" : "Davis", "given" : "Dan", "non-dropping-particle" : "", "parse-names" : false, "suffix" : "" }, { "dropping-particle" : "", "family" : "Krause", "given" : "Markus", "non-dropping-particle" : "", "parse-names" : false, "suffix" : "" }, { "dropping-particle" : "", "family" : "Aivaloglou", "given" : "Efthimia", "non-dropping-particle" : "", "parse-names" : false, "suffix" : "" }, { "dropping-particle" : "", "family" : "Hauff", "given" : "Claudia", "non-dropping-particle" : "", "parse-names" : false, "suffix" : "" }, { "dropping-particle" : "", "family" : "Houben", "given" : "Geert-Jan", "non-dropping-particle" : "", "parse-names" : false, "suffix" : "" } ], "container-title" : "IEEE Transactions on Learning Technologies", "id" : "ITEM-1", "issue" : "99", "issued" : { "date-parts" : [ [ "2016" ] ] }, "page" : "1", "title" : "Can Learners be Earners? Investigating a Design to Enable MOOC Learners to Apply their Skills and Earn Money in an Online Market Place", "type" : "article-journal", "volume" : "PP" }, "uris" : [ "http://www.mendeley.com/documents/?uuid=1f163513-0891-45df-a1d0-f8dbc5c9c0c4" ] } ], "mendeley" : { "formattedCitation" : "[15]", "plainTextFormattedCitation" : "[15]", "previouslyFormattedCitation" : "[15]" }, "properties" : { "noteIndex" : 0 }, "schema" : "https://github.com/citation-style-language/schema/raw/master/csl-citation.json" }</w:instrText>
                      </w:r>
                      <w:r w:rsidRPr="00D43929">
                        <w:rPr>
                          <w:color w:val="FFFFFF"/>
                        </w:rPr>
                        <w:fldChar w:fldCharType="separate"/>
                      </w:r>
                      <w:r w:rsidRPr="00D43929">
                        <w:rPr>
                          <w:noProof/>
                          <w:color w:val="FFFFFF"/>
                        </w:rPr>
                        <w:t>[15]</w:t>
                      </w:r>
                      <w:r w:rsidRPr="00D43929">
                        <w:rPr>
                          <w:color w:val="FFFFFF"/>
                        </w:rPr>
                        <w:fldChar w:fldCharType="end"/>
                      </w:r>
                    </w:p>
                    <w:p w14:paraId="4AA82F23" w14:textId="77777777" w:rsidR="008D5C3C" w:rsidRDefault="008D5C3C" w:rsidP="00A35D63">
                      <w:pPr>
                        <w:pStyle w:val="Caption"/>
                      </w:pPr>
                    </w:p>
                  </w:txbxContent>
                </v:textbox>
                <w10:wrap type="topAndBottom" anchory="margin"/>
              </v:shape>
            </w:pict>
          </mc:Fallback>
        </mc:AlternateContent>
      </w:r>
      <w:r w:rsidR="00EA4715">
        <w:rPr>
          <w:kern w:val="32"/>
        </w:rPr>
        <w:t>C</w:t>
      </w:r>
      <w:r w:rsidR="00F35FE6" w:rsidRPr="00F35FE6">
        <w:rPr>
          <w:kern w:val="32"/>
        </w:rPr>
        <w:t>ollectively aggregating many people’s responses can produce faster, better, and more reliable results</w:t>
      </w:r>
      <w:r w:rsidR="000F3203">
        <w:rPr>
          <w:kern w:val="32"/>
        </w:rPr>
        <w:t>—</w:t>
      </w:r>
      <w:r w:rsidR="00F35FE6" w:rsidRPr="00F35FE6">
        <w:rPr>
          <w:kern w:val="32"/>
        </w:rPr>
        <w:t>at much larger scale</w:t>
      </w:r>
      <w:r w:rsidR="000F3203">
        <w:rPr>
          <w:kern w:val="32"/>
        </w:rPr>
        <w:t>—</w:t>
      </w:r>
      <w:r w:rsidR="00F35FE6" w:rsidRPr="00F35FE6">
        <w:rPr>
          <w:kern w:val="32"/>
        </w:rPr>
        <w:t>than lone individuals can</w:t>
      </w:r>
      <w:r w:rsidR="00A80E4F">
        <w:rPr>
          <w:noProof/>
          <w:kern w:val="32"/>
        </w:rPr>
        <w:t>, at least when errors and biases are independent events</w:t>
      </w:r>
      <w:r w:rsidR="003C1F79">
        <w:rPr>
          <w:noProof/>
          <w:kern w:val="32"/>
        </w:rPr>
        <w:t xml:space="preserve"> </w:t>
      </w:r>
      <w:r w:rsidR="003C1F79">
        <w:rPr>
          <w:noProof/>
          <w:kern w:val="32"/>
        </w:rPr>
        <w:fldChar w:fldCharType="begin" w:fldLock="1"/>
      </w:r>
      <w:r w:rsidR="003B23AD">
        <w:rPr>
          <w:noProof/>
          <w:kern w:val="32"/>
        </w:rPr>
        <w:instrText>ADDIN CSL_CITATION { "citationItems" : [ { "id" : "ITEM-1", "itemData" : { "author" : [ { "dropping-particle" : "", "family" : "Surowiecki", "given" : "James", "non-dropping-particle" : "", "parse-names" : false, "suffix" : "" } ], "id" : "ITEM-1", "issued" : { "date-parts" : [ [ "2005" ] ] }, "publisher" : "Anchor", "title" : "The Wisdom of Crowds", "type" : "book" }, "uris" : [ "http://www.mendeley.com/documents/?uuid=378eecac-7b23-4c7c-bff4-9948b08a737d" ] } ], "mendeley" : { "formattedCitation" : "[53]", "plainTextFormattedCitation" : "[53]", "previouslyFormattedCitation" : "[53]" }, "properties" : { "noteIndex" : 0 }, "schema" : "https://github.com/citation-style-language/schema/raw/master/csl-citation.json" }</w:instrText>
      </w:r>
      <w:r w:rsidR="003C1F79">
        <w:rPr>
          <w:noProof/>
          <w:kern w:val="32"/>
        </w:rPr>
        <w:fldChar w:fldCharType="separate"/>
      </w:r>
      <w:r w:rsidR="0006067C" w:rsidRPr="0006067C">
        <w:rPr>
          <w:noProof/>
          <w:kern w:val="32"/>
        </w:rPr>
        <w:t>[53]</w:t>
      </w:r>
      <w:r w:rsidR="003C1F79">
        <w:rPr>
          <w:noProof/>
          <w:kern w:val="32"/>
        </w:rPr>
        <w:fldChar w:fldCharType="end"/>
      </w:r>
      <w:r w:rsidR="00A80E4F" w:rsidRPr="004B2930">
        <w:rPr>
          <w:noProof/>
          <w:kern w:val="32"/>
        </w:rPr>
        <w:t>.</w:t>
      </w:r>
      <w:r w:rsidR="000F3203">
        <w:rPr>
          <w:kern w:val="32"/>
        </w:rPr>
        <w:t xml:space="preserve"> </w:t>
      </w:r>
      <w:r w:rsidR="00C35136" w:rsidRPr="00F35FE6">
        <w:rPr>
          <w:kern w:val="32"/>
        </w:rPr>
        <w:t>Canonical crowdsourcing tasks</w:t>
      </w:r>
      <w:r w:rsidR="00C35136">
        <w:rPr>
          <w:kern w:val="32"/>
        </w:rPr>
        <w:t xml:space="preserve"> have </w:t>
      </w:r>
      <w:r w:rsidR="00C35136" w:rsidRPr="00F35FE6">
        <w:rPr>
          <w:kern w:val="32"/>
        </w:rPr>
        <w:t>clear right or wrong answer</w:t>
      </w:r>
      <w:r w:rsidR="00C35136">
        <w:rPr>
          <w:kern w:val="32"/>
        </w:rPr>
        <w:t xml:space="preserve">s – like </w:t>
      </w:r>
      <w:r w:rsidR="00C35136" w:rsidRPr="00F35FE6">
        <w:rPr>
          <w:kern w:val="32"/>
        </w:rPr>
        <w:t>whether two images represent the same product, whether a</w:t>
      </w:r>
      <w:r w:rsidR="00C35136">
        <w:rPr>
          <w:kern w:val="32"/>
        </w:rPr>
        <w:t>n</w:t>
      </w:r>
      <w:r w:rsidR="00C35136" w:rsidRPr="00F35FE6">
        <w:rPr>
          <w:kern w:val="32"/>
        </w:rPr>
        <w:t xml:space="preserve"> image region contain</w:t>
      </w:r>
      <w:r w:rsidR="00C35136">
        <w:rPr>
          <w:kern w:val="32"/>
        </w:rPr>
        <w:t>s a feature</w:t>
      </w:r>
      <w:r w:rsidR="00C35136" w:rsidRPr="00F35FE6">
        <w:rPr>
          <w:kern w:val="32"/>
        </w:rPr>
        <w:t>, or what street numb</w:t>
      </w:r>
      <w:r w:rsidR="00C35136">
        <w:rPr>
          <w:kern w:val="32"/>
        </w:rPr>
        <w:t>er is written on a sign</w:t>
      </w:r>
      <w:r w:rsidR="00C35136" w:rsidRPr="00F35FE6">
        <w:rPr>
          <w:kern w:val="32"/>
        </w:rPr>
        <w:t>.</w:t>
      </w:r>
      <w:r w:rsidR="00C35136">
        <w:rPr>
          <w:kern w:val="32"/>
        </w:rPr>
        <w:t xml:space="preserve"> </w:t>
      </w:r>
    </w:p>
    <w:p w14:paraId="7E579E79" w14:textId="77777777" w:rsidR="00F35FE6" w:rsidRPr="00F35FE6" w:rsidRDefault="00480E84" w:rsidP="00F35FE6">
      <w:pPr>
        <w:rPr>
          <w:kern w:val="32"/>
        </w:rPr>
      </w:pPr>
      <w:r>
        <w:rPr>
          <w:kern w:val="32"/>
        </w:rPr>
        <w:t>D</w:t>
      </w:r>
      <w:r w:rsidR="00F35FE6" w:rsidRPr="00F35FE6">
        <w:rPr>
          <w:kern w:val="32"/>
        </w:rPr>
        <w:t>istributing labor redundantly across multiple workers also guards against individual shortcomings</w:t>
      </w:r>
      <w:r w:rsidR="003C1F79">
        <w:rPr>
          <w:kern w:val="32"/>
        </w:rPr>
        <w:t xml:space="preserve"> </w:t>
      </w:r>
      <w:r w:rsidR="003C1F79">
        <w:rPr>
          <w:kern w:val="32"/>
        </w:rPr>
        <w:fldChar w:fldCharType="begin" w:fldLock="1"/>
      </w:r>
      <w:r w:rsidR="003B23AD">
        <w:rPr>
          <w:kern w:val="32"/>
        </w:rPr>
        <w:instrText>ADDIN CSL_CITATION { "citationItems" : [ { "id" : "ITEM-1", "itemData" : { "DOI" : "10.1.1.142.8286", "ISBN" : "9781450329224", "abstract" : "Human linguistic annotation is crucial for many natural language processing tasks but can be expensive and time-consuming.We ex- plore the use of Amazon\u2019s Mechanical Turk system, a significantly cheaper and faster method for collecting annotations from a broad base of paid non-expert contributors over the Web. We investigate five tasks: af- fect recognition, word similarity, recognizing textual entailment, event temporal ordering, and word sense disambiguation. For all five, we show high agreement between Mechani- cal Turk non-expert annotations and existing gold standard labels provided by expert label- ers. For the task of affect recognition, we also show that using non-expert labels for training machine learning algorithms can be as effec- tive as using gold standard annotations from experts. We propose a technique for bias correction that significantly improves annota- tion quality on two tasks. We conclude that many large labeling tasks can be effectively designed and carried out in this method at a fraction of the usual expense.", "author" : [ { "dropping-particle" : "", "family" : "Snow", "given" : "Rion", "non-dropping-particle" : "", "parse-names" : false, "suffix" : "" }, { "dropping-particle" : "", "family" : "Connor", "given" : "Brendan O", "non-dropping-particle" : "", "parse-names" : false, "suffix" : "" }, { "dropping-particle" : "", "family" : "Jurafsky", "given" : "Daniel", "non-dropping-particle" : "", "parse-names" : false, "suffix" : "" }, { "dropping-particle" : "", "family" : "Ng", "given" : "Andrew Y", "non-dropping-particle" : "", "parse-names" : false, "suffix" : "" }, { "dropping-particle" : "", "family" : "Labs", "given" : "Dolores", "non-dropping-particle" : "", "parse-names" : false, "suffix" : "" }, { "dropping-particle" : "", "family" : "St", "given" : "Capp", "non-dropping-particle" : "", "parse-names" : false, "suffix" : "" } ], "container-title" : "Proceedings of the Conference on Empirical Methods in Natural Language Processing (EMNLP '08)", "id" : "ITEM-1", "issued" : { "date-parts" : [ [ "2008" ] ] }, "page" : "254-263", "title" : "Cheap and fast - but is it good? Evaluation non-expert annotiations for natural language tasks", "type" : "paper-conference" }, "uris" : [ "http://www.mendeley.com/documents/?uuid=4965e2fe-b292-4b22-9f95-642198dde191" ] } ], "mendeley" : { "formattedCitation" : "[52]", "plainTextFormattedCitation" : "[52]", "previouslyFormattedCitation" : "[52]" }, "properties" : { "noteIndex" : 0 }, "schema" : "https://github.com/citation-style-language/schema/raw/master/csl-citation.json" }</w:instrText>
      </w:r>
      <w:r w:rsidR="003C1F79">
        <w:rPr>
          <w:kern w:val="32"/>
        </w:rPr>
        <w:fldChar w:fldCharType="separate"/>
      </w:r>
      <w:r w:rsidR="0006067C" w:rsidRPr="0006067C">
        <w:rPr>
          <w:noProof/>
          <w:kern w:val="32"/>
        </w:rPr>
        <w:t>[52]</w:t>
      </w:r>
      <w:r w:rsidR="003C1F79">
        <w:rPr>
          <w:kern w:val="32"/>
        </w:rPr>
        <w:fldChar w:fldCharType="end"/>
      </w:r>
      <w:r w:rsidR="00D30025">
        <w:rPr>
          <w:kern w:val="32"/>
        </w:rPr>
        <w:t xml:space="preserve">. </w:t>
      </w:r>
      <w:r w:rsidR="00ED177E">
        <w:rPr>
          <w:kern w:val="32"/>
        </w:rPr>
        <w:t>For example, workers</w:t>
      </w:r>
      <w:r w:rsidR="00FA79F9">
        <w:rPr>
          <w:kern w:val="32"/>
        </w:rPr>
        <w:t xml:space="preserve"> using</w:t>
      </w:r>
      <w:r w:rsidR="00D62F58">
        <w:rPr>
          <w:kern w:val="32"/>
        </w:rPr>
        <w:t xml:space="preserve"> </w:t>
      </w:r>
      <w:r w:rsidR="00757046">
        <w:rPr>
          <w:kern w:val="32"/>
        </w:rPr>
        <w:t xml:space="preserve">the </w:t>
      </w:r>
      <w:r w:rsidR="00007FDB" w:rsidRPr="00233585">
        <w:rPr>
          <w:kern w:val="32"/>
        </w:rPr>
        <w:t>Soylent</w:t>
      </w:r>
      <w:r w:rsidR="00FA79F9">
        <w:rPr>
          <w:kern w:val="32"/>
        </w:rPr>
        <w:t xml:space="preserve"> crowd-powered document editor </w:t>
      </w:r>
      <w:r w:rsidR="00F35FE6" w:rsidRPr="00F35FE6">
        <w:rPr>
          <w:kern w:val="32"/>
        </w:rPr>
        <w:t>found a typo late in a paper that</w:t>
      </w:r>
      <w:r w:rsidR="005F2DE5">
        <w:rPr>
          <w:kern w:val="32"/>
        </w:rPr>
        <w:t xml:space="preserve"> elud</w:t>
      </w:r>
      <w:r w:rsidR="00A603D4">
        <w:rPr>
          <w:kern w:val="32"/>
        </w:rPr>
        <w:t xml:space="preserve">ed </w:t>
      </w:r>
      <w:r w:rsidR="00A603D4" w:rsidRPr="004419D9">
        <w:rPr>
          <w:i/>
          <w:kern w:val="32"/>
        </w:rPr>
        <w:t>all</w:t>
      </w:r>
      <w:r w:rsidR="00F35FE6" w:rsidRPr="00F35FE6">
        <w:rPr>
          <w:kern w:val="32"/>
        </w:rPr>
        <w:t xml:space="preserve"> </w:t>
      </w:r>
      <w:r w:rsidR="00785119">
        <w:rPr>
          <w:kern w:val="32"/>
        </w:rPr>
        <w:t>eight</w:t>
      </w:r>
      <w:r w:rsidR="002F0F27">
        <w:rPr>
          <w:kern w:val="32"/>
        </w:rPr>
        <w:t xml:space="preserve"> </w:t>
      </w:r>
      <w:r w:rsidR="00F35FE6" w:rsidRPr="00F35FE6">
        <w:rPr>
          <w:kern w:val="32"/>
        </w:rPr>
        <w:t xml:space="preserve">authors </w:t>
      </w:r>
      <w:r w:rsidR="006E0F88">
        <w:rPr>
          <w:kern w:val="32"/>
        </w:rPr>
        <w:t xml:space="preserve">and </w:t>
      </w:r>
      <w:r w:rsidR="00575B56">
        <w:rPr>
          <w:kern w:val="32"/>
        </w:rPr>
        <w:t>six</w:t>
      </w:r>
      <w:r w:rsidR="00F35FE6" w:rsidRPr="00F35FE6">
        <w:rPr>
          <w:kern w:val="32"/>
        </w:rPr>
        <w:t xml:space="preserve"> reviewers</w:t>
      </w:r>
      <w:r w:rsidR="003C1F79">
        <w:rPr>
          <w:kern w:val="32"/>
        </w:rPr>
        <w:t xml:space="preserve"> </w:t>
      </w:r>
      <w:r w:rsidR="003C1F79">
        <w:rPr>
          <w:kern w:val="32"/>
        </w:rPr>
        <w:fldChar w:fldCharType="begin" w:fldLock="1"/>
      </w:r>
      <w:r w:rsidR="007A3C8D">
        <w:rPr>
          <w:kern w:val="32"/>
        </w:rPr>
        <w:instrText>ADDIN CSL_CITATION { "citationItems" : [ { "id" : "ITEM-1", "itemData" : { "DOI" : "10.1145/1866029.1866078", "ISBN" : "9781450302715", "ISSN" : "1450302718", "abstract" : "Page 1. Soylent : A Word Processor with a Crowd Inside Michael S. Bernstein1, Greg Little1, Robert C. Miller1, Bj\u00f6rn Hartmann2, Mark S. Ackerman3, David R. Karger1, David Crowell1, Katrina Panovich1 1 MIT CSAIL Cambridge ...", "author" : [ { "dropping-particle" : "", "family" : "Bernstein", "given" : "Michael S.", "non-dropping-particle" : "", "parse-names" : false, "suffix" : "" }, { "dropping-particle" : "", "family" : "Little", "given" : "Greg", "non-dropping-particle" : "", "parse-names" : false, "suffix" : "" }, { "dropping-particle" : "", "family" : "Miller", "given" : "Robert C.", "non-dropping-particle" : "", "parse-names" : false, "suffix" : "" }, { "dropping-particle" : "", "family" : "Hartmann", "given" : "Bj\u00f6rn", "non-dropping-particle" : "", "parse-names" : false, "suffix" : "" }, { "dropping-particle" : "", "family" : "Ackerman", "given" : "Mark S.", "non-dropping-particle" : "", "parse-names" : false, "suffix" : "" }, { "dropping-particle" : "", "family" : "Karger", "given" : "David R.", "non-dropping-particle" : "", "parse-names" : false, "suffix" : "" }, { "dropping-particle" : "", "family" : "Crowell", "given" : "David", "non-dropping-particle" : "", "parse-names" : false, "suffix" : "" }, { "dropping-particle" : "", "family" : "Panovich", "given" : "Katrina", "non-dropping-particle" : "", "parse-names" : false, "suffix" : "" } ], "container-title" : "Proceedings of the 23nd Annual ACM Symposium on User Interface Software and Technology (UIST '10)", "id" : "ITEM-1", "issued" : { "date-parts" : [ [ "2010" ] ] }, "page" : "313-322", "title" : "Soylent: a word processor with a crowd inside", "type" : "paper-conference" }, "uris" : [ "http://www.mendeley.com/documents/?uuid=85656fab-18fe-45ed-9e45-990500d813e3" ] } ], "mendeley" : { "formattedCitation" : "[9]", "plainTextFormattedCitation" : "[9]", "previouslyFormattedCitation" : "[9]" }, "properties" : { "noteIndex" : 0 }, "schema" : "https://github.com/citation-style-language/schema/raw/master/csl-citation.json" }</w:instrText>
      </w:r>
      <w:r w:rsidR="003C1F79">
        <w:rPr>
          <w:kern w:val="32"/>
        </w:rPr>
        <w:fldChar w:fldCharType="separate"/>
      </w:r>
      <w:r w:rsidR="007A3C8D" w:rsidRPr="007A3C8D">
        <w:rPr>
          <w:noProof/>
          <w:kern w:val="32"/>
        </w:rPr>
        <w:t>[9]</w:t>
      </w:r>
      <w:r w:rsidR="003C1F79">
        <w:rPr>
          <w:kern w:val="32"/>
        </w:rPr>
        <w:fldChar w:fldCharType="end"/>
      </w:r>
      <w:r w:rsidR="00F35FE6" w:rsidRPr="00F35FE6">
        <w:rPr>
          <w:kern w:val="32"/>
        </w:rPr>
        <w:t xml:space="preserve">. Why? </w:t>
      </w:r>
      <w:r w:rsidR="00C94FB6">
        <w:rPr>
          <w:kern w:val="32"/>
        </w:rPr>
        <w:t>In later pages, f</w:t>
      </w:r>
      <w:r w:rsidR="00647EB9">
        <w:rPr>
          <w:kern w:val="32"/>
        </w:rPr>
        <w:t xml:space="preserve">atigue can </w:t>
      </w:r>
      <w:r w:rsidR="006A426F">
        <w:rPr>
          <w:kern w:val="32"/>
        </w:rPr>
        <w:t>reduce</w:t>
      </w:r>
      <w:r w:rsidR="00647EB9">
        <w:rPr>
          <w:kern w:val="32"/>
        </w:rPr>
        <w:t xml:space="preserve"> </w:t>
      </w:r>
      <w:r w:rsidR="00647EB9" w:rsidRPr="005F2DE5">
        <w:rPr>
          <w:kern w:val="32"/>
        </w:rPr>
        <w:t>attention to</w:t>
      </w:r>
      <w:r w:rsidR="005F6117" w:rsidRPr="005F2DE5">
        <w:rPr>
          <w:kern w:val="32"/>
        </w:rPr>
        <w:t xml:space="preserve"> detail</w:t>
      </w:r>
      <w:r w:rsidR="00F35FE6" w:rsidRPr="005F2DE5">
        <w:rPr>
          <w:kern w:val="32"/>
        </w:rPr>
        <w:t xml:space="preserve">. </w:t>
      </w:r>
      <w:r w:rsidR="00672CAB" w:rsidRPr="005F2DE5">
        <w:rPr>
          <w:kern w:val="32"/>
        </w:rPr>
        <w:t>Because</w:t>
      </w:r>
      <w:r w:rsidR="002F0F27">
        <w:rPr>
          <w:kern w:val="32"/>
        </w:rPr>
        <w:t xml:space="preserve"> </w:t>
      </w:r>
      <w:r w:rsidR="007D5EF7" w:rsidRPr="0065332D">
        <w:rPr>
          <w:i/>
          <w:kern w:val="32"/>
        </w:rPr>
        <w:t>i</w:t>
      </w:r>
      <w:r w:rsidR="00D51707" w:rsidRPr="0065332D">
        <w:rPr>
          <w:i/>
          <w:kern w:val="32"/>
        </w:rPr>
        <w:t xml:space="preserve">ndividual </w:t>
      </w:r>
      <w:r w:rsidR="00D51707" w:rsidRPr="00F35FE6">
        <w:rPr>
          <w:kern w:val="32"/>
        </w:rPr>
        <w:t>crowd worker</w:t>
      </w:r>
      <w:r w:rsidR="007D5EF7">
        <w:rPr>
          <w:kern w:val="32"/>
        </w:rPr>
        <w:t>s</w:t>
      </w:r>
      <w:r w:rsidR="00D51707">
        <w:rPr>
          <w:kern w:val="32"/>
        </w:rPr>
        <w:t xml:space="preserve"> </w:t>
      </w:r>
      <w:r w:rsidR="007D5EF7">
        <w:rPr>
          <w:kern w:val="32"/>
        </w:rPr>
        <w:t>s</w:t>
      </w:r>
      <w:r w:rsidR="000738A8">
        <w:rPr>
          <w:kern w:val="32"/>
        </w:rPr>
        <w:t>aw</w:t>
      </w:r>
      <w:r w:rsidR="00013314">
        <w:rPr>
          <w:kern w:val="32"/>
        </w:rPr>
        <w:t xml:space="preserve"> only</w:t>
      </w:r>
      <w:r w:rsidR="00D51707" w:rsidRPr="00F35FE6">
        <w:rPr>
          <w:kern w:val="32"/>
        </w:rPr>
        <w:t xml:space="preserve"> a </w:t>
      </w:r>
      <w:r w:rsidR="000738A8">
        <w:rPr>
          <w:kern w:val="32"/>
        </w:rPr>
        <w:t>small piece</w:t>
      </w:r>
      <w:r w:rsidR="00D51707" w:rsidRPr="00F35FE6">
        <w:rPr>
          <w:kern w:val="32"/>
        </w:rPr>
        <w:t xml:space="preserve"> of </w:t>
      </w:r>
      <w:r w:rsidR="000738A8">
        <w:rPr>
          <w:kern w:val="32"/>
        </w:rPr>
        <w:t>the</w:t>
      </w:r>
      <w:r w:rsidR="00D51707" w:rsidRPr="00F35FE6">
        <w:rPr>
          <w:kern w:val="32"/>
        </w:rPr>
        <w:t xml:space="preserve"> document, </w:t>
      </w:r>
      <w:r w:rsidR="00D51707">
        <w:rPr>
          <w:kern w:val="32"/>
        </w:rPr>
        <w:t>their</w:t>
      </w:r>
      <w:r w:rsidR="00F35FE6" w:rsidRPr="00F35FE6">
        <w:rPr>
          <w:kern w:val="32"/>
        </w:rPr>
        <w:t xml:space="preserve"> </w:t>
      </w:r>
      <w:r w:rsidR="00F35FE6" w:rsidRPr="0011021B">
        <w:rPr>
          <w:i/>
          <w:kern w:val="32"/>
        </w:rPr>
        <w:t>collective</w:t>
      </w:r>
      <w:r w:rsidR="00F35FE6" w:rsidRPr="00F35FE6">
        <w:rPr>
          <w:kern w:val="32"/>
        </w:rPr>
        <w:t xml:space="preserve"> attention to detail remain</w:t>
      </w:r>
      <w:r w:rsidR="000738A8">
        <w:rPr>
          <w:kern w:val="32"/>
        </w:rPr>
        <w:t>ed</w:t>
      </w:r>
      <w:r w:rsidR="00F35FE6" w:rsidRPr="00F35FE6">
        <w:rPr>
          <w:kern w:val="32"/>
        </w:rPr>
        <w:t xml:space="preserve"> constant throughout. </w:t>
      </w:r>
      <w:r w:rsidR="00AD0C85">
        <w:rPr>
          <w:kern w:val="32"/>
        </w:rPr>
        <w:t xml:space="preserve">This illustrates </w:t>
      </w:r>
      <w:r w:rsidR="00774BFB">
        <w:rPr>
          <w:kern w:val="32"/>
        </w:rPr>
        <w:t xml:space="preserve">how </w:t>
      </w:r>
      <w:r w:rsidR="00774BFB">
        <w:rPr>
          <w:kern w:val="32"/>
        </w:rPr>
        <w:t xml:space="preserve">a collection of novices </w:t>
      </w:r>
      <w:r w:rsidR="00690A0F">
        <w:rPr>
          <w:kern w:val="32"/>
        </w:rPr>
        <w:t>offer</w:t>
      </w:r>
      <w:r w:rsidR="00774BFB">
        <w:rPr>
          <w:kern w:val="32"/>
        </w:rPr>
        <w:t>s</w:t>
      </w:r>
      <w:r w:rsidR="00690A0F">
        <w:rPr>
          <w:kern w:val="32"/>
        </w:rPr>
        <w:t xml:space="preserve"> complementary contributions to</w:t>
      </w:r>
      <w:r w:rsidR="000344BD">
        <w:rPr>
          <w:kern w:val="32"/>
        </w:rPr>
        <w:t xml:space="preserve"> </w:t>
      </w:r>
      <w:r w:rsidR="00690A0F">
        <w:rPr>
          <w:kern w:val="32"/>
        </w:rPr>
        <w:t>experts</w:t>
      </w:r>
      <w:r w:rsidR="000344BD">
        <w:rPr>
          <w:kern w:val="32"/>
        </w:rPr>
        <w:t xml:space="preserve">, </w:t>
      </w:r>
      <w:r w:rsidR="00EA384F">
        <w:rPr>
          <w:kern w:val="32"/>
        </w:rPr>
        <w:t xml:space="preserve">often in small </w:t>
      </w:r>
      <w:r w:rsidR="001D6C36">
        <w:rPr>
          <w:kern w:val="32"/>
        </w:rPr>
        <w:t xml:space="preserve">but nonetheless useful </w:t>
      </w:r>
      <w:r w:rsidR="00EA384F">
        <w:rPr>
          <w:kern w:val="32"/>
        </w:rPr>
        <w:t>ways</w:t>
      </w:r>
      <w:r w:rsidR="00690A0F">
        <w:rPr>
          <w:kern w:val="32"/>
        </w:rPr>
        <w:t xml:space="preserve">. </w:t>
      </w:r>
    </w:p>
    <w:p w14:paraId="02679128" w14:textId="77777777" w:rsidR="001D5D6B" w:rsidRPr="006E7863" w:rsidRDefault="00690A0F" w:rsidP="00F35FE6">
      <w:pPr>
        <w:rPr>
          <w:color w:val="FF0000"/>
        </w:rPr>
      </w:pPr>
      <w:r>
        <w:rPr>
          <w:kern w:val="32"/>
        </w:rPr>
        <w:t>Sometimes, having a different background than experts can be benefi</w:t>
      </w:r>
      <w:r w:rsidR="00347E08">
        <w:rPr>
          <w:kern w:val="32"/>
        </w:rPr>
        <w:t>cial</w:t>
      </w:r>
      <w:r>
        <w:rPr>
          <w:bCs/>
          <w:kern w:val="32"/>
        </w:rPr>
        <w:t xml:space="preserve">. </w:t>
      </w:r>
      <w:r w:rsidR="001155DD">
        <w:rPr>
          <w:kern w:val="32"/>
        </w:rPr>
        <w:t xml:space="preserve">Shared knowledge is great when it’s right, but blocks progress when wrong. </w:t>
      </w:r>
      <w:r>
        <w:rPr>
          <w:kern w:val="32"/>
        </w:rPr>
        <w:t xml:space="preserve">When </w:t>
      </w:r>
      <w:r w:rsidRPr="00F35FE6">
        <w:rPr>
          <w:kern w:val="32"/>
        </w:rPr>
        <w:t>false assumptions limit experts</w:t>
      </w:r>
      <w:r w:rsidR="001155DD">
        <w:rPr>
          <w:kern w:val="32"/>
        </w:rPr>
        <w:t>,</w:t>
      </w:r>
      <w:r w:rsidRPr="00F35FE6">
        <w:rPr>
          <w:kern w:val="32"/>
        </w:rPr>
        <w:t xml:space="preserve"> </w:t>
      </w:r>
      <w:r w:rsidR="00F35FE6" w:rsidRPr="00F35FE6">
        <w:rPr>
          <w:kern w:val="32"/>
        </w:rPr>
        <w:t xml:space="preserve">at least some </w:t>
      </w:r>
      <w:r>
        <w:rPr>
          <w:kern w:val="32"/>
        </w:rPr>
        <w:t xml:space="preserve">novices </w:t>
      </w:r>
      <w:r w:rsidR="00F35FE6" w:rsidRPr="00F35FE6">
        <w:rPr>
          <w:kern w:val="32"/>
        </w:rPr>
        <w:t>are likely to be “uninfected”</w:t>
      </w:r>
      <w:r>
        <w:rPr>
          <w:kern w:val="32"/>
        </w:rPr>
        <w:t xml:space="preserve">. </w:t>
      </w:r>
      <w:r w:rsidR="001E4820">
        <w:rPr>
          <w:kern w:val="32"/>
        </w:rPr>
        <w:t>For example,</w:t>
      </w:r>
      <w:r w:rsidR="00F35FE6" w:rsidRPr="00F35FE6">
        <w:rPr>
          <w:kern w:val="32"/>
        </w:rPr>
        <w:t xml:space="preserve"> GalaxyZoo volunteers discovered ‘green pea’ galaxies overlooked by scientists </w:t>
      </w:r>
      <w:r w:rsidR="00B36E6A">
        <w:rPr>
          <w:kern w:val="32"/>
        </w:rPr>
        <w:t>who mistakenly assumed</w:t>
      </w:r>
      <w:r w:rsidR="00F35FE6" w:rsidRPr="00F35FE6">
        <w:rPr>
          <w:kern w:val="32"/>
        </w:rPr>
        <w:t xml:space="preserve"> </w:t>
      </w:r>
      <w:r w:rsidR="00B36E6A">
        <w:rPr>
          <w:kern w:val="32"/>
        </w:rPr>
        <w:t xml:space="preserve">the </w:t>
      </w:r>
      <w:r w:rsidR="00F35FE6" w:rsidRPr="00F35FE6">
        <w:rPr>
          <w:kern w:val="32"/>
        </w:rPr>
        <w:t xml:space="preserve">green </w:t>
      </w:r>
      <w:r w:rsidR="00B36E6A">
        <w:rPr>
          <w:kern w:val="32"/>
        </w:rPr>
        <w:t>hue</w:t>
      </w:r>
      <w:r w:rsidR="00B36E6A" w:rsidRPr="00F35FE6">
        <w:rPr>
          <w:kern w:val="32"/>
        </w:rPr>
        <w:t xml:space="preserve"> </w:t>
      </w:r>
      <w:r w:rsidR="00F35FE6" w:rsidRPr="00F35FE6">
        <w:rPr>
          <w:kern w:val="32"/>
        </w:rPr>
        <w:t>was merely an imaging artifact</w:t>
      </w:r>
      <w:r w:rsidR="003C1F79">
        <w:rPr>
          <w:kern w:val="32"/>
        </w:rPr>
        <w:t xml:space="preserve"> </w:t>
      </w:r>
      <w:r w:rsidR="003C1F79">
        <w:rPr>
          <w:kern w:val="32"/>
        </w:rPr>
        <w:fldChar w:fldCharType="begin" w:fldLock="1"/>
      </w:r>
      <w:r w:rsidR="00E7314F">
        <w:rPr>
          <w:kern w:val="32"/>
        </w:rPr>
        <w:instrText>ADDIN CSL_CITATION { "citationItems" : [ { "id" : "ITEM-1", "itemData" : { "DOI" : "10.1145/2702123.2702420", "ISBN" : "9781450331456", "abstract" : "Designing an effective and sustainable citizen science (CS) project requires consideration of a great number of factors. This makes the overall process unpredictable, even when a sound, user-centred design approach is followed by an experienced team of UX designers. Moreover, when such systems are deployed, the complexity of the resulting interactions challenges any attempt to generalisation from retrospective analysis. In this paper, we present a case study of the largest single platform of citizen driven data analysis projects to date, the Zooniverse. By eliciting, through structured reflection, experiences of core members of its design team, our grounded analysis yielded four sets of themes, focusing on Task Specificity, Community Development, Task Design and Public Relations and Engagement, supported by two-to-four specific design claims each. For each, we propose a set of design claims (DCs), drawing comparisons to the literature on crowdsourcing and online communities to contextualise our findings.", "author" : [ { "dropping-particle" : "", "family" : "Tinati", "given" : "Ramine", "non-dropping-particle" : "", "parse-names" : false, "suffix" : "" }, { "dropping-particle" : "", "family" : "Kleek", "given" : "Max", "non-dropping-particle" : "Van", "parse-names" : false, "suffix" : "" }, { "dropping-particle" : "", "family" : "Simperl", "given" : "Elena", "non-dropping-particle" : "", "parse-names" : false, "suffix" : "" }, { "dropping-particle" : "", "family" : "Luczak-Roesch", "given" : "Markus", "non-dropping-particle" : "", "parse-names" : false, "suffix" : "" }, { "dropping-particle" : "", "family" : "Simpson", "given" : "Robert", "non-dropping-particle" : "", "parse-names" : false, "suffix" : "" }, { "dropping-particle" : "", "family" : "Shadbolt", "given" : "Nigel", "non-dropping-particle" : "", "parse-names" : false, "suffix" : "" } ], "container-title" : "Proceedings of the SIGCHI Conference on Human Factors in Computing Systems (CHI '15)", "id" : "ITEM-1", "issue" : "April", "issued" : { "date-parts" : [ [ "2015" ] ] }, "page" : "4069-4078", "title" : "Designing for Citizen Data Analysis: A Cross-Sectional Case Study of a Multi-Domain Citizen Science Platform", "type" : "article-journal" }, "uris" : [ "http://www.mendeley.com/documents/?uuid=3f457db3-5b94-4f6d-9325-a4f893b0e71d" ] } ], "mendeley" : { "formattedCitation" : "[54]", "plainTextFormattedCitation" : "[54]", "previouslyFormattedCitation" : "[54]" }, "properties" : { "noteIndex" : 0 }, "schema" : "https://github.com/citation-style-language/schema/raw/master/csl-citation.json" }</w:instrText>
      </w:r>
      <w:r w:rsidR="003C1F79">
        <w:rPr>
          <w:kern w:val="32"/>
        </w:rPr>
        <w:fldChar w:fldCharType="separate"/>
      </w:r>
      <w:r w:rsidR="0006067C" w:rsidRPr="0006067C">
        <w:rPr>
          <w:noProof/>
          <w:kern w:val="32"/>
        </w:rPr>
        <w:t>[54]</w:t>
      </w:r>
      <w:r w:rsidR="003C1F79">
        <w:rPr>
          <w:kern w:val="32"/>
        </w:rPr>
        <w:fldChar w:fldCharType="end"/>
      </w:r>
      <w:r w:rsidR="007552D8">
        <w:rPr>
          <w:kern w:val="32"/>
        </w:rPr>
        <w:t xml:space="preserve">. </w:t>
      </w:r>
      <w:r w:rsidR="00F35FE6" w:rsidRPr="00F35FE6">
        <w:rPr>
          <w:kern w:val="32"/>
        </w:rPr>
        <w:t>The converse also holds, and much more often: novices are also “uninfected” by all the knowledge th</w:t>
      </w:r>
      <w:r w:rsidR="007552D8">
        <w:rPr>
          <w:kern w:val="32"/>
        </w:rPr>
        <w:t>at enables experts to innovate.</w:t>
      </w:r>
      <w:r w:rsidR="002E59E7">
        <w:rPr>
          <w:kern w:val="32"/>
        </w:rPr>
        <w:t xml:space="preserve"> </w:t>
      </w:r>
      <w:r w:rsidR="00B36E6A">
        <w:rPr>
          <w:kern w:val="32"/>
        </w:rPr>
        <w:t>I</w:t>
      </w:r>
      <w:r w:rsidR="00F35FE6" w:rsidRPr="00F35FE6">
        <w:rPr>
          <w:kern w:val="32"/>
        </w:rPr>
        <w:t xml:space="preserve">n a large distributed </w:t>
      </w:r>
      <w:r w:rsidR="0086797A">
        <w:rPr>
          <w:kern w:val="32"/>
        </w:rPr>
        <w:t>community</w:t>
      </w:r>
      <w:r w:rsidR="00F35FE6" w:rsidRPr="00F35FE6">
        <w:rPr>
          <w:kern w:val="32"/>
        </w:rPr>
        <w:t xml:space="preserve">, there’s </w:t>
      </w:r>
      <w:r w:rsidR="0086797A">
        <w:rPr>
          <w:kern w:val="32"/>
        </w:rPr>
        <w:t>often</w:t>
      </w:r>
      <w:r w:rsidR="00F35FE6" w:rsidRPr="00F35FE6">
        <w:rPr>
          <w:kern w:val="32"/>
        </w:rPr>
        <w:t xml:space="preserve"> </w:t>
      </w:r>
      <w:r w:rsidR="00F35FE6" w:rsidRPr="00F35FE6">
        <w:rPr>
          <w:i/>
          <w:iCs/>
          <w:kern w:val="32"/>
        </w:rPr>
        <w:t>someone</w:t>
      </w:r>
      <w:r w:rsidR="00F35FE6" w:rsidRPr="00F35FE6">
        <w:rPr>
          <w:kern w:val="32"/>
        </w:rPr>
        <w:t xml:space="preserve"> who happens to have important relevant knowledge, </w:t>
      </w:r>
      <w:r w:rsidR="0092010D">
        <w:rPr>
          <w:kern w:val="32"/>
        </w:rPr>
        <w:t>usually</w:t>
      </w:r>
      <w:r w:rsidR="0092010D" w:rsidRPr="00F35FE6">
        <w:rPr>
          <w:kern w:val="32"/>
        </w:rPr>
        <w:t xml:space="preserve"> </w:t>
      </w:r>
      <w:r w:rsidR="00F35FE6" w:rsidRPr="00F35FE6">
        <w:rPr>
          <w:kern w:val="32"/>
        </w:rPr>
        <w:t>drawing on a relevant but dista</w:t>
      </w:r>
      <w:r w:rsidR="00694579">
        <w:rPr>
          <w:kern w:val="32"/>
        </w:rPr>
        <w:t>nt</w:t>
      </w:r>
      <w:r w:rsidR="00F35FE6" w:rsidRPr="00F35FE6">
        <w:rPr>
          <w:kern w:val="32"/>
        </w:rPr>
        <w:t xml:space="preserve"> domain. </w:t>
      </w:r>
      <w:r w:rsidR="00D95A35" w:rsidRPr="005F2DE5">
        <w:t>Such</w:t>
      </w:r>
      <w:r w:rsidR="00D95A35" w:rsidRPr="00F35FE6">
        <w:t xml:space="preserve"> distributed effort</w:t>
      </w:r>
      <w:r w:rsidR="00D95A35">
        <w:t>s</w:t>
      </w:r>
      <w:r w:rsidR="00D95A35" w:rsidRPr="00F35FE6">
        <w:t xml:space="preserve"> </w:t>
      </w:r>
      <w:r w:rsidR="00D95A35">
        <w:t>are</w:t>
      </w:r>
      <w:r w:rsidR="00D95A35" w:rsidRPr="00F35FE6">
        <w:t xml:space="preserve"> a type of lead-user innovation</w:t>
      </w:r>
      <w:r w:rsidR="003C1F79">
        <w:t xml:space="preserve"> </w:t>
      </w:r>
      <w:r w:rsidR="003C1F79">
        <w:fldChar w:fldCharType="begin" w:fldLock="1"/>
      </w:r>
      <w:r w:rsidR="007A3C8D">
        <w:instrText>ADDIN CSL_CITATION { "citationItems" : [ { "id" : "ITEM-1", "itemData" : { "author" : [ { "dropping-particle" : "", "family" : "Hippel", "given" : "Eric", "non-dropping-particle" : "von", "parse-names" : false, "suffix" : "" } ], "id" : "ITEM-1", "issued" : { "date-parts" : [ [ "2005" ] ] }, "publisher" : "MIT Press", "title" : "Democratizing innovation: The evolving phenomenon of user innovation", "type" : "book" }, "uris" : [ "http://www.mendeley.com/documents/?uuid=f6525e2f-a596-4b3f-ac20-b3f026721303" ] } ], "mendeley" : { "formattedCitation" : "[31]", "plainTextFormattedCitation" : "[31]", "previouslyFormattedCitation" : "[31]" }, "properties" : { "noteIndex" : 0 }, "schema" : "https://github.com/citation-style-language/schema/raw/master/csl-citation.json" }</w:instrText>
      </w:r>
      <w:r w:rsidR="003C1F79">
        <w:fldChar w:fldCharType="separate"/>
      </w:r>
      <w:r w:rsidR="008536B3" w:rsidRPr="008536B3">
        <w:rPr>
          <w:noProof/>
        </w:rPr>
        <w:t>[31]</w:t>
      </w:r>
      <w:r w:rsidR="003C1F79">
        <w:fldChar w:fldCharType="end"/>
      </w:r>
      <w:r w:rsidR="00D95A35">
        <w:t xml:space="preserve">. </w:t>
      </w:r>
      <w:r w:rsidR="00D95A35">
        <w:rPr>
          <w:kern w:val="32"/>
        </w:rPr>
        <w:t>H</w:t>
      </w:r>
      <w:r w:rsidR="00D95A35" w:rsidRPr="0065332D">
        <w:rPr>
          <w:kern w:val="32"/>
        </w:rPr>
        <w:t>aving many people work on the same problem increases the odds that one will break through.</w:t>
      </w:r>
      <w:r w:rsidR="000413FD">
        <w:rPr>
          <w:color w:val="FF0000"/>
        </w:rPr>
        <w:t xml:space="preserve"> </w:t>
      </w:r>
      <w:r w:rsidR="00F35FE6" w:rsidRPr="00F35FE6">
        <w:rPr>
          <w:kern w:val="32"/>
        </w:rPr>
        <w:t xml:space="preserve">Drawing on secondary expertise </w:t>
      </w:r>
      <w:r w:rsidR="00C147B9">
        <w:rPr>
          <w:kern w:val="32"/>
        </w:rPr>
        <w:t xml:space="preserve">as inspiration </w:t>
      </w:r>
      <w:r w:rsidR="003412D6">
        <w:rPr>
          <w:kern w:val="32"/>
        </w:rPr>
        <w:t>can be</w:t>
      </w:r>
      <w:r w:rsidR="00F35FE6" w:rsidRPr="00F35FE6">
        <w:rPr>
          <w:kern w:val="32"/>
        </w:rPr>
        <w:t xml:space="preserve"> an important agent of creativity because almost by definition, the combination is rare</w:t>
      </w:r>
      <w:r w:rsidR="00F85A4E">
        <w:rPr>
          <w:kern w:val="32"/>
        </w:rPr>
        <w:t xml:space="preserve"> </w:t>
      </w:r>
      <w:r w:rsidR="00F85A4E">
        <w:rPr>
          <w:kern w:val="32"/>
        </w:rPr>
        <w:fldChar w:fldCharType="begin" w:fldLock="1"/>
      </w:r>
      <w:r w:rsidR="007A3C8D">
        <w:rPr>
          <w:kern w:val="32"/>
        </w:rPr>
        <w:instrText>ADDIN CSL_CITATION { "citationItems" : [ { "id" : "ITEM-1", "itemData" : { "author" : [ { "dropping-particle" : "", "family" : "Boden", "given" : "Margaret A.", "non-dropping-particle" : "", "parse-names" : false, "suffix" : "" } ], "id" : "ITEM-1", "issued" : { "date-parts" : [ [ "2004" ] ] }, "number-of-pages" : "25-39", "publisher" : "Routledge", "title" : "\u201cThe Story so far\u201d. The Creative Mind: Myths and Mechanisms.", "type" : "book" }, "uris" : [ "http://www.mendeley.com/documents/?uuid=e8c88482-d7d8-4be6-8fb0-176f96d0c3cd" ] } ], "mendeley" : { "formattedCitation" : "[10]", "plainTextFormattedCitation" : "[10]", "previouslyFormattedCitation" : "[10]" }, "properties" : { "noteIndex" : 0 }, "schema" : "https://github.com/citation-style-language/schema/raw/master/csl-citation.json" }</w:instrText>
      </w:r>
      <w:r w:rsidR="00F85A4E">
        <w:rPr>
          <w:kern w:val="32"/>
        </w:rPr>
        <w:fldChar w:fldCharType="separate"/>
      </w:r>
      <w:r w:rsidR="007D0673" w:rsidRPr="007D0673">
        <w:rPr>
          <w:noProof/>
          <w:kern w:val="32"/>
        </w:rPr>
        <w:t>[10]</w:t>
      </w:r>
      <w:r w:rsidR="00F85A4E">
        <w:rPr>
          <w:kern w:val="32"/>
        </w:rPr>
        <w:fldChar w:fldCharType="end"/>
      </w:r>
      <w:r w:rsidR="00F35FE6" w:rsidRPr="00F35FE6">
        <w:rPr>
          <w:kern w:val="32"/>
        </w:rPr>
        <w:t>.</w:t>
      </w:r>
      <w:r w:rsidR="00453A32" w:rsidRPr="00453A32">
        <w:t xml:space="preserve"> </w:t>
      </w:r>
      <w:r w:rsidR="00453A32" w:rsidRPr="00E9637F">
        <w:t>Open &amp; crowd innovation builds up on</w:t>
      </w:r>
      <w:r w:rsidR="00453A32">
        <w:t xml:space="preserve"> contributions </w:t>
      </w:r>
      <w:r w:rsidR="00453A32" w:rsidRPr="002E41CA">
        <w:t>by diverse online pa</w:t>
      </w:r>
      <w:r w:rsidR="00453A32">
        <w:t xml:space="preserve">rticipants, and a ‘bubbling up’ process </w:t>
      </w:r>
      <w:r w:rsidR="00453A32" w:rsidRPr="002E41CA">
        <w:t>for strong ideas</w:t>
      </w:r>
      <w:r w:rsidR="00453A32">
        <w:t xml:space="preserve"> </w:t>
      </w:r>
      <w:r w:rsidR="00453A32">
        <w:fldChar w:fldCharType="begin" w:fldLock="1"/>
      </w:r>
      <w:r w:rsidR="003B23AD">
        <w:instrText>ADDIN CSL_CITATION { "citationItems" : [ { "id" : "ITEM-1", "itemData" : { "abstract" : "Creativity is individual, and it is social. The social aspects of creativity have become of increasing interest as systems have emerged that mobilize large numbers of people to engage in creative tasks. We examine research related to collective intelligence and differentiate work on collective creativity from other collective activities by analyzing systems with respect to the tasks that are performed and the outputs that result. Three types of systems are discussed: games, contests and networks. We conclude by suggesting how systems that generate collective creativity can be improved and how new systems might be constructed.", "author" : [ { "dropping-particle" : "", "family" : "Yu", "given" : "Lixiu", "non-dropping-particle" : "", "parse-names" : false, "suffix" : "" }, { "dropping-particle" : "V", "family" : "Nickerson", "given" : "Jeffrey", "non-dropping-particle" : "", "parse-names" : false, "suffix" : "" }, { "dropping-particle" : "", "family" : "Sakamoto", "given" : "Yasuaki", "non-dropping-particle" : "", "parse-names" : false, "suffix" : "" } ], "container-title" : "Collective Intelligence Conference", "id" : "ITEM-1", "issued" : { "date-parts" : [ [ "2012" ] ] }, "page" : "1-8", "title" : "Collective creativity: Where we are and where we might go", "type" : "article-journal" }, "uris" : [ "http://www.mendeley.com/documents/?uuid=5bba753f-e8cf-4cce-99fd-5a8090beffdb" ] } ], "mendeley" : { "formattedCitation" : "[56]", "plainTextFormattedCitation" : "[56]", "previouslyFormattedCitation" : "[56]" }, "properties" : { "noteIndex" : 0 }, "schema" : "https://github.com/citation-style-language/schema/raw/master/csl-citation.json" }</w:instrText>
      </w:r>
      <w:r w:rsidR="00453A32">
        <w:fldChar w:fldCharType="separate"/>
      </w:r>
      <w:r w:rsidR="0006067C" w:rsidRPr="0006067C">
        <w:rPr>
          <w:noProof/>
        </w:rPr>
        <w:t>[56]</w:t>
      </w:r>
      <w:r w:rsidR="00453A32">
        <w:fldChar w:fldCharType="end"/>
      </w:r>
      <w:r w:rsidR="00453A32" w:rsidRPr="002E41CA">
        <w:t xml:space="preserve">. </w:t>
      </w:r>
      <w:r w:rsidR="00453A32">
        <w:t>Our</w:t>
      </w:r>
      <w:r w:rsidR="00453A32" w:rsidRPr="002E41CA">
        <w:t xml:space="preserve"> novel </w:t>
      </w:r>
      <w:r w:rsidR="00453A32">
        <w:t xml:space="preserve">contribution is an </w:t>
      </w:r>
      <w:r w:rsidR="00453A32" w:rsidRPr="002E41CA">
        <w:t>ex</w:t>
      </w:r>
      <w:r w:rsidR="00453A32">
        <w:t>plicit integration of learning</w:t>
      </w:r>
      <w:r w:rsidR="00B05132">
        <w:t>.</w:t>
      </w:r>
    </w:p>
    <w:p w14:paraId="5A384F1F" w14:textId="77777777" w:rsidR="0028268D" w:rsidRDefault="00415C1D" w:rsidP="00700B37">
      <w:r>
        <w:t>Crowd workers perform better when they</w:t>
      </w:r>
      <w:r w:rsidR="00F35FE6" w:rsidRPr="00F35FE6">
        <w:t xml:space="preserve"> understand their efforts</w:t>
      </w:r>
      <w:r w:rsidR="00FE692D">
        <w:t>’ importance</w:t>
      </w:r>
      <w:r w:rsidR="00477FE8">
        <w:t>. For example,</w:t>
      </w:r>
      <w:r w:rsidR="00F35FE6" w:rsidRPr="00F35FE6">
        <w:t xml:space="preserve"> Mechanical Turk workers analyzing radiology images</w:t>
      </w:r>
      <w:r w:rsidR="006B5206">
        <w:t xml:space="preserve"> </w:t>
      </w:r>
      <w:r w:rsidR="00F35FE6" w:rsidRPr="00F35FE6">
        <w:t>perform</w:t>
      </w:r>
      <w:r w:rsidR="008D4CB7">
        <w:t>ed</w:t>
      </w:r>
      <w:r w:rsidR="00F35FE6" w:rsidRPr="00F35FE6">
        <w:t xml:space="preserve"> better when t</w:t>
      </w:r>
      <w:r w:rsidR="001C3749">
        <w:t xml:space="preserve">old of the </w:t>
      </w:r>
      <w:r w:rsidR="0021555A">
        <w:t xml:space="preserve">medical </w:t>
      </w:r>
      <w:r w:rsidR="001C3749">
        <w:t>purpose</w:t>
      </w:r>
      <w:r w:rsidR="004419D9">
        <w:t>: finding cancerous tumors</w:t>
      </w:r>
      <w:r w:rsidR="003C70C5">
        <w:t xml:space="preserve"> </w:t>
      </w:r>
      <w:r w:rsidR="003C70C5">
        <w:fldChar w:fldCharType="begin" w:fldLock="1"/>
      </w:r>
      <w:r w:rsidR="008536B3">
        <w:instrText>ADDIN CSL_CITATION { "citationItems" : [ { "id" : "ITEM-1", "itemData" : { "DOI" : "10.1016/j.jebo.2013.03.003", "ISBN" : "0167-2681", "ISSN" : "01672681", "abstract" : "We conduct the first natural field experiment to explore the relationship between the \"meaningfulness\" of a task and worker effort. We employed about 2500 workers from Amazon's Mechanical Turk (MTurk), an online labor market, to label medical images. Although given an identical task, we experimentally manipulated how the task was framed. Subjects in the meaningful treatment were told that they were labeling tumor cells in order to assist medical researchers, subjects in the zero-context condition (the control group) were not told the purpose of the task, and, in stark contrast, subjects in the shredded treatment were not given context and were additionally told that their work would be discarded. We found that when a task was framed more meaningfully, workers were more likely to participate. We also found that the meaningful treatment increased the quantity of output (with an insignificant change in quality) while the shredded treatment decreased the quality of output (with no change in quantity). We believe these results will generalize to other short-term labor markets. Our study also discusses MTurk as an exciting platform for running natural field experiments in economics. ?? 2013 Elsevier B.V.", "author" : [ { "dropping-particle" : "", "family" : "Chandler", "given" : "Dana", "non-dropping-particle" : "", "parse-names" : false, "suffix" : "" }, { "dropping-particle" : "", "family" : "Kapelner", "given" : "Adam", "non-dropping-particle" : "", "parse-names" : false, "suffix" : "" } ], "container-title" : "Journal of Economic Behavior and Organization", "id" : "ITEM-1", "issued" : { "date-parts" : [ [ "2013" ] ] }, "page" : "123-133", "title" : "Breaking monotony with meaning: Motivation in crowdsourcing markets", "type" : "article-journal", "volume" : "90" }, "uris" : [ "http://www.mendeley.com/documents/?uuid=e4f20cdd-0a01-4e81-b6b5-9169f4996927" ] } ], "mendeley" : { "formattedCitation" : "[14]", "plainTextFormattedCitation" : "[14]", "previouslyFormattedCitation" : "[14]" }, "properties" : { "noteIndex" : 0 }, "schema" : "https://github.com/citation-style-language/schema/raw/master/csl-citation.json" }</w:instrText>
      </w:r>
      <w:r w:rsidR="003C70C5">
        <w:fldChar w:fldCharType="separate"/>
      </w:r>
      <w:r w:rsidR="008536B3" w:rsidRPr="008536B3">
        <w:rPr>
          <w:noProof/>
        </w:rPr>
        <w:t>[14]</w:t>
      </w:r>
      <w:r w:rsidR="003C70C5">
        <w:fldChar w:fldCharType="end"/>
      </w:r>
      <w:r w:rsidR="00476D0F" w:rsidRPr="005F2DE5">
        <w:t xml:space="preserve">. </w:t>
      </w:r>
      <w:r w:rsidR="000C53A9">
        <w:t>M</w:t>
      </w:r>
      <w:r w:rsidR="001C3749" w:rsidRPr="005F2DE5">
        <w:t xml:space="preserve">otivation can </w:t>
      </w:r>
      <w:r w:rsidR="00DA79A8">
        <w:t xml:space="preserve">also </w:t>
      </w:r>
      <w:r w:rsidR="001C3749" w:rsidRPr="005F2DE5">
        <w:t>be personal</w:t>
      </w:r>
      <w:r w:rsidR="004419D9" w:rsidRPr="005F2DE5">
        <w:t>. For example,</w:t>
      </w:r>
      <w:r w:rsidR="001C3749" w:rsidRPr="005F2DE5">
        <w:t xml:space="preserve"> </w:t>
      </w:r>
      <w:r w:rsidR="00421AB7" w:rsidRPr="005F2DE5">
        <w:t xml:space="preserve">23andMe </w:t>
      </w:r>
      <w:r w:rsidR="0059662B">
        <w:t>is a genetic testing site and online service that includes a discussion board.</w:t>
      </w:r>
      <w:r w:rsidR="001302D3">
        <w:t xml:space="preserve"> On this forum, a user reported disliking</w:t>
      </w:r>
      <w:r w:rsidR="004419D9" w:rsidRPr="005F2DE5">
        <w:t xml:space="preserve"> </w:t>
      </w:r>
      <w:r w:rsidR="00973683">
        <w:t xml:space="preserve">the </w:t>
      </w:r>
      <w:r w:rsidR="00B501B3" w:rsidRPr="005F2DE5">
        <w:t>sounds</w:t>
      </w:r>
      <w:r w:rsidR="00974D55" w:rsidRPr="005F2DE5">
        <w:t xml:space="preserve"> </w:t>
      </w:r>
      <w:r w:rsidR="00973683">
        <w:t>of others</w:t>
      </w:r>
      <w:r w:rsidR="00974D55" w:rsidRPr="005F2DE5">
        <w:t xml:space="preserve"> </w:t>
      </w:r>
      <w:r w:rsidR="00B501B3" w:rsidRPr="005F2DE5">
        <w:t>eating</w:t>
      </w:r>
      <w:r w:rsidR="004419D9" w:rsidRPr="005F2DE5">
        <w:t>.</w:t>
      </w:r>
      <w:r w:rsidR="00B501B3" w:rsidRPr="005F2DE5">
        <w:t xml:space="preserve"> </w:t>
      </w:r>
      <w:r w:rsidR="005E775D" w:rsidRPr="005F2DE5">
        <w:t xml:space="preserve">She’s not alone; a 23andMe survey found 16,000 users with the same condition and a predictive genetic similarity among </w:t>
      </w:r>
      <w:r w:rsidR="00D12986" w:rsidRPr="005F2DE5">
        <w:t>them</w:t>
      </w:r>
      <w:r w:rsidR="003C70C5">
        <w:t xml:space="preserve"> </w:t>
      </w:r>
      <w:r w:rsidR="003C70C5">
        <w:fldChar w:fldCharType="begin" w:fldLock="1"/>
      </w:r>
      <w:r w:rsidR="00312387">
        <w:instrText>ADDIN CSL_CITATION { "citationItems" : [ { "id" : "ITEM-1", "itemData" : { "URL" : "https://blog.23andme.com/23andmeresearch/ something-to-chew-on/", "accessed" : { "date-parts" : [ [ "2016", "12", "31" ] ] }, "author" : [ { "dropping-particle" : "", "family" : "23andMe", "given" : "", "non-dropping-particle" : "", "parse-names" : false, "suffix" : "" } ], "id" : "ITEM-1", "issued" : { "date-parts" : [ [ "2015" ] ] }, "title" : "Something to Chew On", "type" : "webpage" }, "uris" : [ "http://www.mendeley.com/documents/?uuid=e448c906-9ebf-4fc7-aa68-81518e7e6faa" ] } ], "mendeley" : { "formattedCitation" : "[1]", "plainTextFormattedCitation" : "[1]", "previouslyFormattedCitation" : "[1]" }, "properties" : { "noteIndex" : 0 }, "schema" : "https://github.com/citation-style-language/schema/raw/master/csl-citation.json" }</w:instrText>
      </w:r>
      <w:r w:rsidR="003C70C5">
        <w:fldChar w:fldCharType="separate"/>
      </w:r>
      <w:r w:rsidR="003C70C5" w:rsidRPr="003C70C5">
        <w:rPr>
          <w:noProof/>
        </w:rPr>
        <w:t>[1]</w:t>
      </w:r>
      <w:r w:rsidR="003C70C5">
        <w:fldChar w:fldCharType="end"/>
      </w:r>
      <w:r w:rsidR="00C33C6D" w:rsidRPr="005F2DE5">
        <w:t>.</w:t>
      </w:r>
    </w:p>
    <w:p w14:paraId="3D403CD1" w14:textId="77777777" w:rsidR="00F35FE6" w:rsidRPr="00E7314F" w:rsidRDefault="00214EF8" w:rsidP="00F35FE6">
      <w:pPr>
        <w:rPr>
          <w:kern w:val="32"/>
        </w:rPr>
      </w:pPr>
      <w:r>
        <w:t>Creative</w:t>
      </w:r>
      <w:r w:rsidR="003868D7">
        <w:t>, open-ended work has</w:t>
      </w:r>
      <w:r w:rsidR="00BA5C6F">
        <w:t xml:space="preserve"> rich pedagogical value</w:t>
      </w:r>
      <w:r w:rsidR="006D78EA">
        <w:t xml:space="preserve">. </w:t>
      </w:r>
      <w:r w:rsidR="00C85046">
        <w:rPr>
          <w:kern w:val="32"/>
        </w:rPr>
        <w:t xml:space="preserve">Online </w:t>
      </w:r>
      <w:r w:rsidR="008C6652">
        <w:rPr>
          <w:kern w:val="32"/>
        </w:rPr>
        <w:t>work</w:t>
      </w:r>
      <w:r w:rsidR="00C85046">
        <w:rPr>
          <w:kern w:val="32"/>
        </w:rPr>
        <w:t>, like online learning,</w:t>
      </w:r>
      <w:r w:rsidR="008C6652">
        <w:rPr>
          <w:kern w:val="32"/>
        </w:rPr>
        <w:t xml:space="preserve"> </w:t>
      </w:r>
      <w:r w:rsidR="00437817">
        <w:rPr>
          <w:kern w:val="32"/>
        </w:rPr>
        <w:t>require</w:t>
      </w:r>
      <w:r w:rsidR="00AB1A13">
        <w:rPr>
          <w:kern w:val="32"/>
        </w:rPr>
        <w:t>s</w:t>
      </w:r>
      <w:r w:rsidR="00437817">
        <w:rPr>
          <w:kern w:val="32"/>
        </w:rPr>
        <w:t xml:space="preserve"> appropriate scaffolding</w:t>
      </w:r>
      <w:r w:rsidR="00AB1A13">
        <w:rPr>
          <w:kern w:val="32"/>
        </w:rPr>
        <w:t>s, such as</w:t>
      </w:r>
      <w:r w:rsidR="00437817">
        <w:rPr>
          <w:kern w:val="32"/>
        </w:rPr>
        <w:t xml:space="preserve"> </w:t>
      </w:r>
      <w:r w:rsidR="00923434">
        <w:rPr>
          <w:kern w:val="32"/>
        </w:rPr>
        <w:t>rubrics</w:t>
      </w:r>
      <w:r w:rsidR="003C70C5">
        <w:rPr>
          <w:kern w:val="32"/>
        </w:rPr>
        <w:t xml:space="preserve"> </w:t>
      </w:r>
      <w:r w:rsidR="003C70C5">
        <w:rPr>
          <w:kern w:val="32"/>
        </w:rPr>
        <w:fldChar w:fldCharType="begin" w:fldLock="1"/>
      </w:r>
      <w:r w:rsidR="007A3C8D">
        <w:rPr>
          <w:kern w:val="32"/>
        </w:rPr>
        <w:instrText>ADDIN CSL_CITATION { "citationItems" : [ { "id" : "ITEM-1", "itemData" : { "author" : [ { "dropping-particle" : "", "family" : "Boud", "given" : "David", "non-dropping-particle" : "", "parse-names" : false, "suffix" : "" } ], "id" : "ITEM-1", "issued" : { "date-parts" : [ [ "1995" ] ] }, "publisher" : "Kogan Page, London", "title" : "Enhancing learning through self-assessment", "type" : "book" }, "uris" : [ "http://www.mendeley.com/documents/?uuid=acc767ad-1a06-4550-b6e5-8e771fdff1b3" ] }, { "id" : "ITEM-2", "itemData" : { "DOI" : "10.1145/2505057", "ISBN" : "1073-0516", "ISSN" : "10730516", "PMID" : "22469268", "abstract" : "Peer and self-assessment offer an opportunity to scale both assessment and learning to global classrooms. This article reports our experiences with two iterations of the first large online class to use peer and selfassessment. In this class, peer grades correlated highly with staff-assigned grades. The second iteration had 42.9% of students' grades within 5% of the staff grade, and 65.5% within 10%. On average, students assessed their work 7% higher than staff did. Students also rated peers' work from their own country 3.6% higher than those from elsewhere. We performed three experiments to improve grading accuracy. We found that giving students feedback about their grading bias increased subsequent accuracy. We introduce short, customizable feedback snippets that cover common issues with assignments, providing students more qualitative peer feedback. Finally, we introduce a data-driven approach that highlights high-variance items for improvement. We find that rubrics that use a parallel sentence structure, unambiguous wording, and well-specified dimensions have lower variance. After revising rubrics, median grading error decreased from 12.4% to 9.9%. \u00a9 2013 ACM 1073-0516/2013/12-ART33.", "author" : [ { "dropping-particle" : "", "family" : "Kulkarni", "given" : "Chinmay", "non-dropping-particle" : "", "parse-names" : false, "suffix" : "" }, { "dropping-particle" : "", "family" : "Wei", "given" : "Koh Pang", "non-dropping-particle" : "", "parse-names" : false, "suffix" : "" }, { "dropping-particle" : "", "family" : "Le", "given" : "Huy", "non-dropping-particle" : "", "parse-names" : false, "suffix" : "" }, { "dropping-particle" : "", "family" : "Chia", "given" : "Daniel", "non-dropping-particle" : "", "parse-names" : false, "suffix" : "" }, { "dropping-particle" : "", "family" : "Papadopoulos", "given" : "Kathryn", "non-dropping-particle" : "", "parse-names" : false, "suffix" : "" }, { "dropping-particle" : "", "family" : "Cheng", "given" : "Justin", "non-dropping-particle" : "", "parse-names" : false, "suffix" : "" }, { "dropping-particle" : "", "family" : "Koller", "given" : "Daphne", "non-dropping-particle" : "", "parse-names" : false, "suffix" : "" }, { "dropping-particle" : "", "family" : "Klemmer", "given" : "Scott R.", "non-dropping-particle" : "", "parse-names" : false, "suffix" : "" } ], "container-title" : "ACM Transactions on Computer-Human Interaction", "id" : "ITEM-2", "issue" : "6", "issued" : { "date-parts" : [ [ "2013" ] ] }, "page" : "1-31", "title" : "Peer and self assessment in massive online classes", "type" : "article-journal", "volume" : "20" }, "uris" : [ "http://www.mendeley.com/documents/?uuid=389a9795-2432-4d9e-9774-24f99ee31032" ] } ], "mendeley" : { "formattedCitation" : "[12,41]", "plainTextFormattedCitation" : "[12,41]", "previouslyFormattedCitation" : "[12,41]" }, "properties" : { "noteIndex" : 0 }, "schema" : "https://github.com/citation-style-language/schema/raw/master/csl-citation.json" }</w:instrText>
      </w:r>
      <w:r w:rsidR="003C70C5">
        <w:rPr>
          <w:kern w:val="32"/>
        </w:rPr>
        <w:fldChar w:fldCharType="separate"/>
      </w:r>
      <w:r w:rsidR="008536B3" w:rsidRPr="008536B3">
        <w:rPr>
          <w:noProof/>
          <w:kern w:val="32"/>
        </w:rPr>
        <w:t>[12,41]</w:t>
      </w:r>
      <w:r w:rsidR="003C70C5">
        <w:rPr>
          <w:kern w:val="32"/>
        </w:rPr>
        <w:fldChar w:fldCharType="end"/>
      </w:r>
      <w:r w:rsidR="00F35FE6" w:rsidRPr="00F35FE6">
        <w:rPr>
          <w:kern w:val="32"/>
        </w:rPr>
        <w:t>, decision trees</w:t>
      </w:r>
      <w:r w:rsidR="003C70C5">
        <w:rPr>
          <w:kern w:val="32"/>
        </w:rPr>
        <w:t xml:space="preserve"> </w:t>
      </w:r>
      <w:r w:rsidR="003C70C5">
        <w:rPr>
          <w:kern w:val="32"/>
        </w:rPr>
        <w:fldChar w:fldCharType="begin" w:fldLock="1"/>
      </w:r>
      <w:r w:rsidR="003B23AD">
        <w:rPr>
          <w:kern w:val="32"/>
        </w:rPr>
        <w:instrText>ADDIN CSL_CITATION { "citationItems" : [ { "id" : "ITEM-1", "itemData" : { "abstract" : "In this paper, we introduce Crowdclass, a novel framework that integrates the learning of advanced scientific concepts with the crowdsourcing microtask of image classification. In Crowdclass, we design questions to serve as both a learning experience and a scientific classification. This is different from conventional citizen science platforms which decompose high-level questions into a series of simple microtasks that require no scientific background knowledge to complete. We facili-tate learning within the microtask by providing content that is appropriate for the participant's level of knowledge through scaffolding learning. We conduct a between-group study of 93 participants on Amazon Mechanical Turk comparing Crowd-class to the popular citizen science project Galaxy Zoo. We find that the scaffolding presentation of content enables learn-ing of more challenging concepts. By understanding the rela-tionship between user motivation, learning, and performance, we draw general design principles for learning-as-an-incentive interventions applicable to other crowdsourcing applications.", "author" : [ { "dropping-particle" : "", "family" : "Lee", "given" : "Doris", "non-dropping-particle" : "", "parse-names" : false, "suffix" : "" }, { "dropping-particle" : "", "family" : "Lo", "given" : "Joanne", "non-dropping-particle" : "", "parse-names" : false, "suffix" : "" }, { "dropping-particle" : "", "family" : "Kim", "given" : "Moonhyok", "non-dropping-particle" : "", "parse-names" : false, "suffix" : "" }, { "dropping-particle" : "", "family" : "Paulos", "given" : "Eric", "non-dropping-particle" : "", "parse-names" : false, "suffix" : "" } ], "container-title" : "Proceedings of the Fourth AAAI Conference on Human Computation and Crowdsourcing (HCOMP '16)", "id" : "ITEM-1", "issued" : { "date-parts" : [ [ "2016" ] ] }, "title" : "Crowdclass: Designing classification-based citizen science learning modules", "type" : "paper-conference" }, "uris" : [ "http://www.mendeley.com/documents/?uuid=c779e4f1-5333-4123-8652-b5b27cae58b0" ] }, { "id" : "ITEM-2", "itemData" : { "DOI" : "10.1145/1141753.1141807", "ISBN" : "1-59593-354-9", "ISSN" : "15525996", "abstract" : "Biological studies rely heavily on large collections of species observations. All of these collections cannot be compiled by biology professionals alone. Skilled amateurs can assist by contributing observations they make in the field. The challenge with such contributions is their potentially questionable quality. We present our PDA-based application EcoPod, which replaces traditional paper field guides with a mobile computing platform. EcoPod aims both to increase the efficiency of the identification process and its reliability. The application solicits as little information from the user as possible. At the same time it places no restrictions on the sequencing of the identification process. This approach is to make our solution attractive to both skilled amateurs and professionals. The tool creates a record of the identification process, thereby providing an audit trail for quality assurance. EcoPod's user interface driver computes information gain over identification metadata to maximize screen utilization. The tool ingests SDD, an international standard for XML datasets that describe organisms", "author" : [ { "dropping-particle" : "", "family" : "Yu", "given" : "YuanYuan", "non-dropping-particle" : "", "parse-names" : false, "suffix" : "" }, { "dropping-particle" : "", "family" : "Stamberger", "given" : "J.A.", "non-dropping-particle" : "", "parse-names" : false, "suffix" : "" }, { "dropping-particle" : "", "family" : "Manoharan", "given" : "A.", "non-dropping-particle" : "", "parse-names" : false, "suffix" : "" }, { "dropping-particle" : "", "family" : "Paepcke", "given" : "A.", "non-dropping-particle" : "", "parse-names" : false, "suffix" : "" } ], "container-title" : "Proceedings of the 6th ACM/IEEE-CS Joint Conference on Digital Libraries (JCDL '06)", "id" : "ITEM-2", "issued" : { "date-parts" : [ [ "2006" ] ] }, "page" : "244-253", "title" : "EcoPod: a mobile tool for community based biodiversity collection building", "type" : "paper-conference" }, "uris" : [ "http://www.mendeley.com/documents/?uuid=7d54d05b-63e7-42d6-8adb-2c3e7e3abd59" ] } ], "mendeley" : { "formattedCitation" : "[43,57]", "plainTextFormattedCitation" : "[43,57]", "previouslyFormattedCitation" : "[43,57]" }, "properties" : { "noteIndex" : 0 }, "schema" : "https://github.com/citation-style-language/schema/raw/master/csl-citation.json" }</w:instrText>
      </w:r>
      <w:r w:rsidR="003C70C5">
        <w:rPr>
          <w:kern w:val="32"/>
        </w:rPr>
        <w:fldChar w:fldCharType="separate"/>
      </w:r>
      <w:r w:rsidR="0006067C" w:rsidRPr="0006067C">
        <w:rPr>
          <w:noProof/>
          <w:kern w:val="32"/>
        </w:rPr>
        <w:t>[43,57]</w:t>
      </w:r>
      <w:r w:rsidR="003C70C5">
        <w:rPr>
          <w:kern w:val="32"/>
        </w:rPr>
        <w:fldChar w:fldCharType="end"/>
      </w:r>
      <w:r w:rsidR="00F35FE6" w:rsidRPr="00F35FE6">
        <w:rPr>
          <w:kern w:val="32"/>
        </w:rPr>
        <w:t>,</w:t>
      </w:r>
      <w:r w:rsidR="00984033">
        <w:rPr>
          <w:kern w:val="32"/>
        </w:rPr>
        <w:t xml:space="preserve"> </w:t>
      </w:r>
      <w:r w:rsidR="00F35FE6" w:rsidRPr="00F35FE6">
        <w:rPr>
          <w:kern w:val="32"/>
        </w:rPr>
        <w:t>tutorials</w:t>
      </w:r>
      <w:r w:rsidR="00E96937">
        <w:rPr>
          <w:kern w:val="32"/>
        </w:rPr>
        <w:t xml:space="preserve"> </w:t>
      </w:r>
      <w:r w:rsidR="00D97219">
        <w:rPr>
          <w:kern w:val="32"/>
        </w:rPr>
        <w:fldChar w:fldCharType="begin" w:fldLock="1"/>
      </w:r>
      <w:r w:rsidR="006E4231">
        <w:rPr>
          <w:kern w:val="32"/>
        </w:rPr>
        <w:instrText>ADDIN CSL_CITATION { "citationItems" : [ { "id" : "ITEM-1", "itemData" : { "DOI" : "10.1145/2207676.2207687", "ISBN" : "9781450310154", "author" : [ { "dropping-particle" : "", "family" : "Andersen", "given" : "Erik", "non-dropping-particle" : "", "parse-names" : false, "suffix" : "" }, { "dropping-particle" : "", "family" : "Rourke", "given" : "Eleanor O", "non-dropping-particle" : "", "parse-names" : false, "suffix" : "" }, { "dropping-particle" : "", "family" : "Liu", "given" : "Yun-en", "non-dropping-particle" : "", "parse-names" : false, "suffix" : "" }, { "dropping-particle" : "", "family" : "Snider", "given" : "Richard", "non-dropping-particle" : "", "parse-names" : false, "suffix" : "" }, { "dropping-particle" : "", "family" : "Lowdermilk", "given" : "Jeff", "non-dropping-particle" : "", "parse-names" : false, "suffix" : "" }, { "dropping-particle" : "", "family" : "Truong", "given" : "David", "non-dropping-particle" : "", "parse-names" : false, "suffix" : "" }, { "dropping-particle" : "", "family" : "Cooper", "given" : "Seth", "non-dropping-particle" : "", "parse-names" : false, "suffix" : "" }, { "dropping-particle" : "", "family" : "Popovi", "given" : "Zoran", "non-dropping-particle" : "", "parse-names" : false, "suffix" : "" } ], "container-title" : "Proceedings of the SIGCHI Conference on Human Factors in Computing Systems (CHI '12)", "id" : "ITEM-1", "issued" : { "date-parts" : [ [ "2012" ] ] }, "page" : "59-68", "publisher-place" : "ACM, New York, NY, USA, 59-68. DOI: http://dx.doi.org/10.1145/2207676.2207687", "title" : "The Impact of Tutorials on Games of Varying Complexity", "type" : "paper-conference" }, "uris" : [ "http://www.mendeley.com/documents/?uuid=677949c1-27db-4cd8-81d6-b11bcf6e674a" ] } ], "mendeley" : { "formattedCitation" : "[6]", "plainTextFormattedCitation" : "[6]", "previouslyFormattedCitation" : "[6]" }, "properties" : { "noteIndex" : 0 }, "schema" : "https://github.com/citation-style-language/schema/raw/master/csl-citation.json" }</w:instrText>
      </w:r>
      <w:r w:rsidR="00D97219">
        <w:rPr>
          <w:kern w:val="32"/>
        </w:rPr>
        <w:fldChar w:fldCharType="separate"/>
      </w:r>
      <w:r w:rsidR="007D0673" w:rsidRPr="007D0673">
        <w:rPr>
          <w:noProof/>
          <w:kern w:val="32"/>
        </w:rPr>
        <w:t>[6]</w:t>
      </w:r>
      <w:r w:rsidR="00D97219">
        <w:rPr>
          <w:kern w:val="32"/>
        </w:rPr>
        <w:fldChar w:fldCharType="end"/>
      </w:r>
      <w:r w:rsidR="00636195">
        <w:rPr>
          <w:kern w:val="32"/>
        </w:rPr>
        <w:t>,</w:t>
      </w:r>
      <w:r w:rsidR="00E96937">
        <w:rPr>
          <w:kern w:val="32"/>
        </w:rPr>
        <w:t xml:space="preserve"> and </w:t>
      </w:r>
      <w:r w:rsidR="00984033" w:rsidRPr="00F35FE6">
        <w:rPr>
          <w:kern w:val="32"/>
        </w:rPr>
        <w:t>quick expert guidance</w:t>
      </w:r>
      <w:r w:rsidR="00D97219">
        <w:rPr>
          <w:kern w:val="32"/>
        </w:rPr>
        <w:t xml:space="preserve"> </w:t>
      </w:r>
      <w:r w:rsidR="00D97219">
        <w:rPr>
          <w:kern w:val="32"/>
        </w:rPr>
        <w:fldChar w:fldCharType="begin" w:fldLock="1"/>
      </w:r>
      <w:r w:rsidR="007A3C8D">
        <w:rPr>
          <w:kern w:val="32"/>
        </w:rPr>
        <w:instrText>ADDIN CSL_CITATION { "citationItems" : [ { "id" : "ITEM-1", "itemData" : { "DOI" : "10.1145/2145204.2145355", "author" : [ { "dropping-particle" : "", "family" : "Dow", "given" : "Steven P.", "non-dropping-particle" : "", "parse-names" : false, "suffix" : "" }, { "dropping-particle" : "", "family" : "Kulkarni", "given" : "Anand", "non-dropping-particle" : "", "parse-names" : false, "suffix" : "" }, { "dropping-particle" : "", "family" : "Klemmer", "given" : "Scott R.", "non-dropping-particle" : "", "parse-names" : false, "suffix" : "" }, { "dropping-particle" : "", "family" : "Hartmann", "given" : "Bjorn", "non-dropping-particle" : "", "parse-names" : false, "suffix" : "" } ], "container-title" : "Proceedings of the ACM 2012 Conference on Computer Supported Cooperative Work (CSCW '12)", "genre" : "inproceedings", "id" : "ITEM-1", "issued" : { "date-parts" : [ [ "2012" ] ] }, "page" : "1013-1022", "title" : "Shepherding the crowd yields better work", "type" : "paper-conference" }, "uris" : [ "http://www.mendeley.com/documents/?uuid=0cf07d13-807a-4b9d-b55f-fdb9826e2d31" ] } ], "mendeley" : { "formattedCitation" : "[23]", "plainTextFormattedCitation" : "[23]", "previouslyFormattedCitation" : "[23]" }, "properties" : { "noteIndex" : 0 }, "schema" : "https://github.com/citation-style-language/schema/raw/master/csl-citation.json" }</w:instrText>
      </w:r>
      <w:r w:rsidR="00D97219">
        <w:rPr>
          <w:kern w:val="32"/>
        </w:rPr>
        <w:fldChar w:fldCharType="separate"/>
      </w:r>
      <w:r w:rsidR="008536B3" w:rsidRPr="008536B3">
        <w:rPr>
          <w:noProof/>
          <w:kern w:val="32"/>
        </w:rPr>
        <w:t>[23]</w:t>
      </w:r>
      <w:r w:rsidR="00D97219">
        <w:rPr>
          <w:kern w:val="32"/>
        </w:rPr>
        <w:fldChar w:fldCharType="end"/>
      </w:r>
      <w:r w:rsidR="00F35FE6" w:rsidRPr="00F35FE6">
        <w:rPr>
          <w:kern w:val="32"/>
        </w:rPr>
        <w:t>.</w:t>
      </w:r>
      <w:r w:rsidR="0006067C" w:rsidRPr="00CA26DA">
        <w:rPr>
          <w:kern w:val="32"/>
        </w:rPr>
        <w:t xml:space="preserve"> </w:t>
      </w:r>
      <w:r w:rsidR="007A3C8D">
        <w:rPr>
          <w:kern w:val="32"/>
        </w:rPr>
        <w:t>S</w:t>
      </w:r>
      <w:r w:rsidR="0006067C">
        <w:rPr>
          <w:kern w:val="32"/>
        </w:rPr>
        <w:t xml:space="preserve">imilar to </w:t>
      </w:r>
      <w:r w:rsidR="00E7314F">
        <w:rPr>
          <w:kern w:val="32"/>
        </w:rPr>
        <w:t xml:space="preserve">general </w:t>
      </w:r>
      <w:r w:rsidR="0006067C">
        <w:rPr>
          <w:kern w:val="32"/>
        </w:rPr>
        <w:t xml:space="preserve">critique of pure discovery learning </w:t>
      </w:r>
      <w:r w:rsidR="0006067C">
        <w:rPr>
          <w:kern w:val="32"/>
        </w:rPr>
        <w:fldChar w:fldCharType="begin" w:fldLock="1"/>
      </w:r>
      <w:r w:rsidR="003B23AD">
        <w:rPr>
          <w:kern w:val="32"/>
        </w:rPr>
        <w:instrText>ADDIN CSL_CITATION { "citationItems" : [ { "id" : "ITEM-1", "itemData" : { "DOI" : "10.1037/0003-066X.59.1.14", "ISBN" : "ISSN-0003-066X", "ISSN" : "1935-990X", "PMID" : "14736316", "abstract" : "The author\u2019s thesis is that there is sufficient research evidence to make any reasonable person skeptical about the benefits of discovery learning\u2014practiced under the guise of cognitive constructivism or social constructiv- ism\u2014as a preferred instructional method. The author re- views research on discovery of problem-solving rules cul- minating in the 1960s, discovery of conservation strategies culminating in the 1970s, and discovery of LOGO pro- gramming strategies culminating in the 1980s. In each case, guided discovery was more effective than pure dis- covery in helping students learn and transfer. Overall, the constructivist view of learning may be best supported by methods of instruction that involve cognitive activity rather than behavioral activity, instructional guidance rather than pure discovery, and curricular focus rather than unstructured exploration.", "author" : [ { "dropping-particle" : "", "family" : "Mayer", "given" : "Richard E", "non-dropping-particle" : "", "parse-names" : false, "suffix" : "" } ], "container-title" : "American Psychologist", "id" : "ITEM-1", "issue" : "1", "issued" : { "date-parts" : [ [ "2004" ] ] }, "page" : "14-19", "title" : "Should There Be a Three-Strikes Rule Against Pure Discovery Learning? The case for guided methods of instruction", "type" : "article-journal", "volume" : "59" }, "uris" : [ "http://www.mendeley.com/documents/?uuid=2e43f32b-34c7-4807-907f-189096025994" ] } ], "mendeley" : { "formattedCitation" : "[47]", "plainTextFormattedCitation" : "[47]", "previouslyFormattedCitation" : "[47]" }, "properties" : { "noteIndex" : 0 }, "schema" : "https://github.com/citation-style-language/schema/raw/master/csl-citation.json" }</w:instrText>
      </w:r>
      <w:r w:rsidR="0006067C">
        <w:rPr>
          <w:kern w:val="32"/>
        </w:rPr>
        <w:fldChar w:fldCharType="separate"/>
      </w:r>
      <w:r w:rsidR="0006067C" w:rsidRPr="0006067C">
        <w:rPr>
          <w:noProof/>
          <w:kern w:val="32"/>
        </w:rPr>
        <w:t>[47]</w:t>
      </w:r>
      <w:r w:rsidR="0006067C">
        <w:rPr>
          <w:kern w:val="32"/>
        </w:rPr>
        <w:fldChar w:fldCharType="end"/>
      </w:r>
      <w:r w:rsidR="0006067C">
        <w:rPr>
          <w:kern w:val="32"/>
        </w:rPr>
        <w:t xml:space="preserve">, </w:t>
      </w:r>
      <w:r w:rsidR="0006067C" w:rsidRPr="002825B9">
        <w:rPr>
          <w:kern w:val="32"/>
        </w:rPr>
        <w:t>simply asking participants to “figure it out” would be poor pedagogy</w:t>
      </w:r>
      <w:r w:rsidR="0006067C" w:rsidRPr="00071A2F">
        <w:rPr>
          <w:kern w:val="32"/>
        </w:rPr>
        <w:t>.</w:t>
      </w:r>
      <w:r w:rsidR="00E7314F">
        <w:rPr>
          <w:kern w:val="32"/>
        </w:rPr>
        <w:t xml:space="preserve"> </w:t>
      </w:r>
      <w:r w:rsidR="007A3C8D">
        <w:rPr>
          <w:kern w:val="32"/>
        </w:rPr>
        <w:t xml:space="preserve">Hence, </w:t>
      </w:r>
      <w:r w:rsidR="00E27E7A">
        <w:rPr>
          <w:kern w:val="32"/>
        </w:rPr>
        <w:t>Gut Instinct</w:t>
      </w:r>
      <w:r w:rsidR="00E7314F" w:rsidRPr="00071A2F">
        <w:rPr>
          <w:kern w:val="32"/>
        </w:rPr>
        <w:t xml:space="preserve"> introduces a guided discovery learning approach as Mayer advocates: expert-curated learning materials help participants start, with discovery following.</w:t>
      </w:r>
      <w:r w:rsidR="00E7314F" w:rsidRPr="00CA26DA">
        <w:rPr>
          <w:kern w:val="32"/>
        </w:rPr>
        <w:t xml:space="preserve"> </w:t>
      </w:r>
      <w:r w:rsidR="00161D41">
        <w:rPr>
          <w:kern w:val="32"/>
        </w:rPr>
        <w:t>Recruiting</w:t>
      </w:r>
      <w:r w:rsidR="00621548">
        <w:rPr>
          <w:kern w:val="32"/>
        </w:rPr>
        <w:t xml:space="preserve"> learners</w:t>
      </w:r>
      <w:r w:rsidR="00161D41">
        <w:rPr>
          <w:kern w:val="32"/>
        </w:rPr>
        <w:t xml:space="preserve"> as citizen scientists</w:t>
      </w:r>
      <w:r w:rsidR="00826AB8">
        <w:rPr>
          <w:kern w:val="32"/>
        </w:rPr>
        <w:t xml:space="preserve"> </w:t>
      </w:r>
      <w:r w:rsidR="00826AB8" w:rsidRPr="00F026BE">
        <w:rPr>
          <w:kern w:val="32"/>
        </w:rPr>
        <w:t>offers</w:t>
      </w:r>
      <w:r w:rsidR="00EA7423" w:rsidRPr="00F026BE">
        <w:rPr>
          <w:kern w:val="32"/>
        </w:rPr>
        <w:t xml:space="preserve"> a </w:t>
      </w:r>
      <w:r w:rsidR="00621548" w:rsidRPr="00F026BE">
        <w:rPr>
          <w:kern w:val="32"/>
        </w:rPr>
        <w:t xml:space="preserve">Problem-based Learning </w:t>
      </w:r>
      <w:r w:rsidR="00EA7423" w:rsidRPr="00F026BE">
        <w:rPr>
          <w:kern w:val="32"/>
        </w:rPr>
        <w:t xml:space="preserve">experience </w:t>
      </w:r>
      <w:r w:rsidR="005B6A45" w:rsidRPr="00F026BE">
        <w:rPr>
          <w:kern w:val="32"/>
        </w:rPr>
        <w:t>with</w:t>
      </w:r>
      <w:r w:rsidR="00EA7423" w:rsidRPr="00F026BE">
        <w:rPr>
          <w:kern w:val="32"/>
        </w:rPr>
        <w:t xml:space="preserve"> </w:t>
      </w:r>
      <w:r w:rsidR="00F35FE6" w:rsidRPr="00F026BE">
        <w:rPr>
          <w:kern w:val="32"/>
        </w:rPr>
        <w:t xml:space="preserve">context and motivation for the material </w:t>
      </w:r>
      <w:r w:rsidR="003451BF" w:rsidRPr="00F026BE">
        <w:rPr>
          <w:kern w:val="32"/>
        </w:rPr>
        <w:t>students learn</w:t>
      </w:r>
      <w:r w:rsidR="00F026BE" w:rsidRPr="002825B9">
        <w:rPr>
          <w:kern w:val="32"/>
        </w:rPr>
        <w:t xml:space="preserve"> </w:t>
      </w:r>
      <w:r w:rsidR="00F026BE" w:rsidRPr="002825B9">
        <w:rPr>
          <w:kern w:val="32"/>
        </w:rPr>
        <w:fldChar w:fldCharType="begin" w:fldLock="1"/>
      </w:r>
      <w:r w:rsidR="003B23AD">
        <w:rPr>
          <w:kern w:val="32"/>
        </w:rPr>
        <w:instrText>ADDIN CSL_CITATION { "citationItems" : [ { "id" : "ITEM-1", "itemData" : { "DOI" : "47405-1006", "ISBN" : "0013-1962 U6 - ctx_ver=Z39.88-2004&amp;ctx_enc=info%3Aofi%2Fenc%3AUTF-8&amp;rfr_id=info:sid/summon.serialssolutions.com&amp;rft_val_fmt=info:ofi/fmt:kev:mtx:journal&amp;rft.genre=article&amp;rft.atitle=Problem+Based+Learning%3A+An+Instructional+Model+and+Its+Constructivist+F", "ISSN" : "ISSN-0013-1962", "PMID" : "203", "abstract" : "It is said that there\u2019s nothing so practical as good theory. It may also be said that there\u2019s nothing so theoretically interesting as good practice1. This is particularly true of efforts to relate constructivism as a theory of learning to the practice of instruction. Our goal in this paper is to provide a clear link between the theoretical principles of constructivism, the practice of instructional design, and the practice of teaching. We will begin with a basic characterization of constructivism identifying what we believe to be the central principles in learning and understanding. We will then identify and elaborate on eight instructional principles for the design of a constructivist learning environment. Finally, we will examine what we consider to be one of the best exemplars of a constructivist learning environment -- Problem Based Learning as described by Barrows (1985, 1986, 1992).", "author" : [ { "dropping-particle" : "", "family" : "Savery", "given" : "John R", "non-dropping-particle" : "", "parse-names" : false, "suffix" : "" }, { "dropping-particle" : "", "family" : "Duffy", "given" : "Thomas M", "non-dropping-particle" : "", "parse-names" : false, "suffix" : "" } ], "container-title" : "Educational Technology", "id" : "ITEM-1", "issue" : "5", "issued" : { "date-parts" : [ [ "1995" ] ] }, "page" : "31-38", "title" : "Problem based learning: An instructional model and its constructivist framework", "type" : "article-journal", "volume" : "35" }, "uris" : [ "http://www.mendeley.com/documents/?uuid=e00b0155-76eb-4854-a3a4-821a05eca3a8" ] } ], "mendeley" : { "formattedCitation" : "[50]", "plainTextFormattedCitation" : "[50]", "previouslyFormattedCitation" : "[50]" }, "properties" : { "noteIndex" : 0 }, "schema" : "https://github.com/citation-style-language/schema/raw/master/csl-citation.json" }</w:instrText>
      </w:r>
      <w:r w:rsidR="00F026BE" w:rsidRPr="002825B9">
        <w:rPr>
          <w:kern w:val="32"/>
        </w:rPr>
        <w:fldChar w:fldCharType="separate"/>
      </w:r>
      <w:r w:rsidR="0006067C" w:rsidRPr="0006067C">
        <w:rPr>
          <w:noProof/>
          <w:kern w:val="32"/>
        </w:rPr>
        <w:t>[50]</w:t>
      </w:r>
      <w:r w:rsidR="00F026BE" w:rsidRPr="002825B9">
        <w:rPr>
          <w:kern w:val="32"/>
        </w:rPr>
        <w:fldChar w:fldCharType="end"/>
      </w:r>
      <w:r w:rsidR="00964580" w:rsidRPr="002825B9">
        <w:rPr>
          <w:b/>
          <w:kern w:val="32"/>
        </w:rPr>
        <w:t>.</w:t>
      </w:r>
      <w:r w:rsidR="003F16D5">
        <w:rPr>
          <w:kern w:val="32"/>
        </w:rPr>
        <w:t xml:space="preserve"> </w:t>
      </w:r>
      <w:r w:rsidR="00FD5C24">
        <w:rPr>
          <w:kern w:val="32"/>
        </w:rPr>
        <w:t>In principle, these real-world problems also provide a yardstick for measuring learning</w:t>
      </w:r>
      <w:r w:rsidR="00F35FE6" w:rsidRPr="00F35FE6">
        <w:rPr>
          <w:kern w:val="32"/>
        </w:rPr>
        <w:t>.</w:t>
      </w:r>
      <w:r w:rsidR="00CA26DA" w:rsidRPr="00CA26DA">
        <w:rPr>
          <w:kern w:val="32"/>
        </w:rPr>
        <w:t xml:space="preserve"> </w:t>
      </w:r>
    </w:p>
    <w:p w14:paraId="646A05A0" w14:textId="77777777" w:rsidR="00E9798C" w:rsidRDefault="00DC75AD" w:rsidP="002825B9">
      <w:pPr>
        <w:pStyle w:val="Heading2"/>
      </w:pPr>
      <w:r>
        <w:t>Dual objective functions in learning and crowdsourcing</w:t>
      </w:r>
    </w:p>
    <w:p w14:paraId="5266B3F3" w14:textId="77777777" w:rsidR="002C4E8A" w:rsidRDefault="00091891" w:rsidP="008A1E01">
      <w:pPr>
        <w:rPr>
          <w:kern w:val="32"/>
        </w:rPr>
      </w:pPr>
      <w:r>
        <w:rPr>
          <w:kern w:val="32"/>
        </w:rPr>
        <w:t>Combining university classes in psychology with editing Wikipedia articles led to improvement in</w:t>
      </w:r>
      <w:r w:rsidRPr="00091891">
        <w:rPr>
          <w:kern w:val="32"/>
        </w:rPr>
        <w:t xml:space="preserve"> the scientif</w:t>
      </w:r>
      <w:r>
        <w:rPr>
          <w:kern w:val="32"/>
        </w:rPr>
        <w:t xml:space="preserve">ic content of over 800 Wikipedia articles while </w:t>
      </w:r>
      <w:r w:rsidR="00F7644A">
        <w:rPr>
          <w:kern w:val="32"/>
        </w:rPr>
        <w:t>students learned</w:t>
      </w:r>
      <w:r>
        <w:rPr>
          <w:kern w:val="32"/>
        </w:rPr>
        <w:t xml:space="preserve"> about the</w:t>
      </w:r>
      <w:bookmarkStart w:id="7" w:name="_GoBack"/>
      <w:bookmarkEnd w:id="7"/>
      <w:r>
        <w:rPr>
          <w:kern w:val="32"/>
        </w:rPr>
        <w:t xml:space="preserve"> topic they edited</w:t>
      </w:r>
      <w:r w:rsidR="00F026BE">
        <w:rPr>
          <w:kern w:val="32"/>
        </w:rPr>
        <w:t xml:space="preserve"> </w:t>
      </w:r>
      <w:r w:rsidR="00F026BE">
        <w:rPr>
          <w:kern w:val="32"/>
        </w:rPr>
        <w:fldChar w:fldCharType="begin" w:fldLock="1"/>
      </w:r>
      <w:r w:rsidR="00307E3E">
        <w:rPr>
          <w:kern w:val="32"/>
        </w:rPr>
        <w:instrText>ADDIN CSL_CITATION { "citationItems" : [ { "id" : "ITEM-1", "itemData" : { "DOI" : "10.1145/2470654.2470765", "ISBN" : "9781450318990", "abstract" : "Badge-based achievement systems are being used increas- ingly to drive user participation and engagement across a va- riety of platforms and contexts. Despite positive anecdotal reports, there is currently little empirical evidence to support their efficacy in particular domains. With the recent rapid growth of tools for online learning, an interesting open ques- tion for educators is the extent to which badges can positively impact student participation.\\nIn this paper, we report on a large-scale (n &gt; 1000) random- ized, controlled experiment measuring the impact of incor- porating a badge-based achievement system within an online learning tool. We discover a highly significant positive effect on the quantity of students\u2019 contributions, without a corre- sponding reduction in their quality, as well as on the period of time over which students engaged with the tool. Students enjoyed being able to earn badges, and indicated a strong pref- erence for having them available in the user interface.", "author" : [ { "dropping-particle" : "", "family" : "Farzan", "given" : "Rosta", "non-dropping-particle" : "", "parse-names" : false, "suffix" : "" }, { "dropping-particle" : "", "family" : "Kraut", "given" : "Robert E", "non-dropping-particle" : "", "parse-names" : false, "suffix" : "" } ], "container-title" : "Proceedings of the SIGCHI Conference on Human Factors in Computing Systems (CHI '13)", "id" : "ITEM-1", "issued" : { "date-parts" : [ [ "2013" ] ] }, "page" : "783-792", "title" : "Wikipedia classroom experiment: bidirectional benefits of students' engagement in online production communities", "type" : "paper-conference" }, "uris" : [ "http://www.mendeley.com/documents/?uuid=96ca781b-e8f8-4dd0-9cf3-1ab0eb42ec6c" ] } ], "mendeley" : { "formattedCitation" : "[25]", "plainTextFormattedCitation" : "[25]", "previouslyFormattedCitation" : "[25]" }, "properties" : { "noteIndex" : 0 }, "schema" : "https://github.com/citation-style-language/schema/raw/master/csl-citation.json" }</w:instrText>
      </w:r>
      <w:r w:rsidR="00F026BE">
        <w:rPr>
          <w:kern w:val="32"/>
        </w:rPr>
        <w:fldChar w:fldCharType="separate"/>
      </w:r>
      <w:r w:rsidR="008536B3" w:rsidRPr="008536B3">
        <w:rPr>
          <w:noProof/>
          <w:kern w:val="32"/>
        </w:rPr>
        <w:t>[25]</w:t>
      </w:r>
      <w:r w:rsidR="00F026BE">
        <w:rPr>
          <w:kern w:val="32"/>
        </w:rPr>
        <w:fldChar w:fldCharType="end"/>
      </w:r>
      <w:r w:rsidRPr="00091891">
        <w:rPr>
          <w:kern w:val="32"/>
        </w:rPr>
        <w:t>.</w:t>
      </w:r>
      <w:r>
        <w:rPr>
          <w:kern w:val="32"/>
        </w:rPr>
        <w:t xml:space="preserve"> </w:t>
      </w:r>
      <w:r w:rsidR="00F35FE6" w:rsidRPr="00F35FE6">
        <w:rPr>
          <w:kern w:val="32"/>
        </w:rPr>
        <w:t xml:space="preserve">Similarly, Kim </w:t>
      </w:r>
      <w:r w:rsidR="00F35FE6" w:rsidRPr="00DF2D8E">
        <w:rPr>
          <w:i/>
          <w:kern w:val="32"/>
        </w:rPr>
        <w:t>et al.</w:t>
      </w:r>
      <w:r w:rsidR="00F35FE6" w:rsidRPr="00F35FE6">
        <w:rPr>
          <w:kern w:val="32"/>
        </w:rPr>
        <w:t xml:space="preserve"> asked learners to create how-to video segments as</w:t>
      </w:r>
      <w:r w:rsidR="001D1AFB">
        <w:rPr>
          <w:kern w:val="32"/>
        </w:rPr>
        <w:t xml:space="preserve"> part of </w:t>
      </w:r>
      <w:r w:rsidR="00F35FE6" w:rsidRPr="00F35FE6">
        <w:rPr>
          <w:kern w:val="32"/>
        </w:rPr>
        <w:t>an online curriculum</w:t>
      </w:r>
      <w:r w:rsidR="00F026BE">
        <w:rPr>
          <w:kern w:val="32"/>
        </w:rPr>
        <w:t xml:space="preserve"> </w:t>
      </w:r>
      <w:r w:rsidR="00F026BE">
        <w:rPr>
          <w:kern w:val="32"/>
        </w:rPr>
        <w:fldChar w:fldCharType="begin" w:fldLock="1"/>
      </w:r>
      <w:r w:rsidR="008536B3">
        <w:rPr>
          <w:kern w:val="32"/>
        </w:rPr>
        <w:instrText>ADDIN CSL_CITATION { "citationItems" : [ { "id" : "ITEM-1", "itemData" : { "abstract" : "Millions of learners today arewatching videos on online platforms, such as Khan Academy, YouTube, Coursera, and edX, to take courses and master new skills. But existing video interfaces are not designed to support learning, with limited interactivity and lack of in- formation about learners\u2019 engagement and content. Making these improvements requires deep semantic information about video that even state-of-the-art AI techniques cannot fully extract. I take a data-driven approach to address this challenge, using large-scale learning interaction data to dynamically improve video content and interfaces. Specifically, this thesis introduces learnersourcing, a form of crowdsourcing in which learners collectively contribute novel content for future learners while engaging in a meaningful learning expe- rience themselves. I present learnersourcing applications designed for massive open online course videos and how-to tutorial videos, where learners\u2019 collective activities 1) highlight points of confusion or importance in a video, 2) extract a solution structure from a tutorial, and 3) improve the navigation experience for future learners. This thesis demonstrates how learnersourcing can enable more interactive, collaborative, and data-driven learning.", "author" : [ { "dropping-particle" : "", "family" : "Kim", "given" : "Juho", "non-dropping-particle" : "", "parse-names" : false, "suffix" : "" } ], "id" : "ITEM-1", "issued" : { "date-parts" : [ [ "2015" ] ] }, "publisher" : "Massachusetts Institute of Technology, Cambridge, MA", "title" : "Learnersourcing : Improving video learning with collective learner activity. Ph.D Dissertation", "type" : "thesis" }, "uris" : [ "http://www.mendeley.com/documents/?uuid=f537467d-e50f-4ffa-b4a6-659a0e036894" ] } ], "mendeley" : { "formattedCitation" : "[35]", "plainTextFormattedCitation" : "[35]", "previouslyFormattedCitation" : "[35]" }, "properties" : { "noteIndex" : 0 }, "schema" : "https://github.com/citation-style-language/schema/raw/master/csl-citation.json" }</w:instrText>
      </w:r>
      <w:r w:rsidR="00F026BE">
        <w:rPr>
          <w:kern w:val="32"/>
        </w:rPr>
        <w:fldChar w:fldCharType="separate"/>
      </w:r>
      <w:r w:rsidR="008536B3" w:rsidRPr="008536B3">
        <w:rPr>
          <w:noProof/>
          <w:kern w:val="32"/>
        </w:rPr>
        <w:t>[35]</w:t>
      </w:r>
      <w:r w:rsidR="00F026BE">
        <w:rPr>
          <w:kern w:val="32"/>
        </w:rPr>
        <w:fldChar w:fldCharType="end"/>
      </w:r>
      <w:r w:rsidR="00F35FE6" w:rsidRPr="00F35FE6">
        <w:rPr>
          <w:kern w:val="32"/>
        </w:rPr>
        <w:t xml:space="preserve">; the student-created videos then became a learning resource for the next </w:t>
      </w:r>
      <w:commentRangeStart w:id="8"/>
      <w:r w:rsidR="00F35FE6" w:rsidRPr="00F35FE6">
        <w:rPr>
          <w:kern w:val="32"/>
        </w:rPr>
        <w:t>cohort</w:t>
      </w:r>
      <w:commentRangeEnd w:id="8"/>
      <w:r w:rsidR="00A35D63">
        <w:rPr>
          <w:rStyle w:val="CommentReference"/>
        </w:rPr>
        <w:commentReference w:id="8"/>
      </w:r>
      <w:r w:rsidR="00F35FE6" w:rsidRPr="00F35FE6">
        <w:rPr>
          <w:kern w:val="32"/>
        </w:rPr>
        <w:t xml:space="preserve">. </w:t>
      </w:r>
    </w:p>
    <w:p w14:paraId="49124F89" w14:textId="77777777" w:rsidR="00F35FE6" w:rsidRPr="0065332D" w:rsidRDefault="00DE13E7" w:rsidP="00DF2D8E">
      <w:pPr>
        <w:rPr>
          <w:kern w:val="32"/>
        </w:rPr>
      </w:pPr>
      <w:r>
        <w:rPr>
          <w:kern w:val="32"/>
        </w:rPr>
        <w:lastRenderedPageBreak/>
        <w:t>Some crowdsourcing offers a dual objective: user-facing goals include fun (</w:t>
      </w:r>
      <w:r w:rsidRPr="00DF2D8E">
        <w:rPr>
          <w:i/>
          <w:kern w:val="32"/>
        </w:rPr>
        <w:t>e.g.</w:t>
      </w:r>
      <w:r>
        <w:rPr>
          <w:kern w:val="32"/>
        </w:rPr>
        <w:t>, Peek</w:t>
      </w:r>
      <w:r w:rsidRPr="00CE39C5">
        <w:rPr>
          <w:kern w:val="32"/>
        </w:rPr>
        <w:t>aboom</w:t>
      </w:r>
      <w:r w:rsidR="00CE39C5" w:rsidRPr="0006067C">
        <w:rPr>
          <w:kern w:val="32"/>
        </w:rPr>
        <w:t xml:space="preserve"> </w:t>
      </w:r>
      <w:r w:rsidR="00CE39C5" w:rsidRPr="002825B9">
        <w:rPr>
          <w:kern w:val="32"/>
        </w:rPr>
        <w:fldChar w:fldCharType="begin" w:fldLock="1"/>
      </w:r>
      <w:r w:rsidR="006E4231">
        <w:rPr>
          <w:kern w:val="32"/>
        </w:rPr>
        <w:instrText>ADDIN CSL_CITATION { "citationItems" : [ { "id" : "ITEM-1", "itemData" : { "DOI" : "10.1145/1124772.1124782", "ISBN" : "1595933727", "abstract" : "We introduce Peekaboom, an entertaining web-based game that can help computers locate objects in images. People play the game because of its entertainment value, and as a side effect of them playing, we collect valuable image metadata, such as which pixels belong to which object in the image. The collected data could be applied towards constructing more accurate computer vision algorithms, which require massive amounts of training and testing data not currently available. Peekaboom has been played by thousands of people, some of whom have spent over 12 hours a day playing, and thus far has generated millions of data points. In addition to its purely utilitarian aspect, Peekaboom is an example of a new, emerging class of games, which not only bring people together for leisure purposes, but also exist to improve artificial intelligence. Such games appeal to a general audience, while providing answers to problems that computers cannot yet solve.", "author" : [ { "dropping-particle" : "", "family" : "Ahn", "given" : "Luis", "non-dropping-particle" : "von", "parse-names" : false, "suffix" : "" }, { "dropping-particle" : "", "family" : "Liu", "given" : "Ruoran", "non-dropping-particle" : "", "parse-names" : false, "suffix" : "" }, { "dropping-particle" : "", "family" : "Blum", "given" : "Manuel", "non-dropping-particle" : "", "parse-names" : false, "suffix" : "" } ], "container-title" : "Proceedings of the SIGCHI Conference on Human Factors in Computing Systems (CHI '06)", "id" : "ITEM-1", "issued" : { "date-parts" : [ [ "2006" ] ] }, "page" : "55-64", "title" : "Peekaboom", "type" : "paper-conference" }, "uris" : [ "http://www.mendeley.com/documents/?uuid=00b712cb-b257-4c02-8f06-9109f603072e" ] } ], "mendeley" : { "formattedCitation" : "[2]", "plainTextFormattedCitation" : "[2]", "previouslyFormattedCitation" : "[2]" }, "properties" : { "noteIndex" : 0 }, "schema" : "https://github.com/citation-style-language/schema/raw/master/csl-citation.json" }</w:instrText>
      </w:r>
      <w:r w:rsidR="00CE39C5" w:rsidRPr="002825B9">
        <w:rPr>
          <w:kern w:val="32"/>
        </w:rPr>
        <w:fldChar w:fldCharType="separate"/>
      </w:r>
      <w:r w:rsidR="002A7490" w:rsidRPr="002A7490">
        <w:rPr>
          <w:noProof/>
          <w:kern w:val="32"/>
        </w:rPr>
        <w:t>[2]</w:t>
      </w:r>
      <w:r w:rsidR="00CE39C5" w:rsidRPr="002825B9">
        <w:rPr>
          <w:kern w:val="32"/>
        </w:rPr>
        <w:fldChar w:fldCharType="end"/>
      </w:r>
      <w:r w:rsidR="002F531A" w:rsidRPr="00CE39C5">
        <w:rPr>
          <w:kern w:val="32"/>
        </w:rPr>
        <w:t>)</w:t>
      </w:r>
      <w:r w:rsidRPr="002825B9">
        <w:rPr>
          <w:b/>
          <w:kern w:val="32"/>
        </w:rPr>
        <w:t>,</w:t>
      </w:r>
      <w:r>
        <w:rPr>
          <w:kern w:val="32"/>
        </w:rPr>
        <w:t xml:space="preserve"> authentication (reCAPTCHA</w:t>
      </w:r>
      <w:r w:rsidR="00CE39C5">
        <w:rPr>
          <w:kern w:val="32"/>
        </w:rPr>
        <w:t xml:space="preserve"> </w:t>
      </w:r>
      <w:r w:rsidR="00CE39C5">
        <w:rPr>
          <w:kern w:val="32"/>
        </w:rPr>
        <w:fldChar w:fldCharType="begin" w:fldLock="1"/>
      </w:r>
      <w:r w:rsidR="002A7490">
        <w:rPr>
          <w:kern w:val="32"/>
        </w:rPr>
        <w:instrText>ADDIN CSL_CITATION { "citationItems" : [ { "id" : "ITEM-1", "itemData" : { "DOI" : "10.1126/science.1160379", "ISBN" : "0036-8075", "ISSN" : "0036-8075", "PMID" : "18703711", "abstract" : "CAPTCHAs (Completely Automated Public Turing test to tell Computers and Humans Apart) are widespread security measures on the World Wide Web that prevent automated programs from abusing online services. They do so by asking humans to perform a task that computers cannot yet perform, such as deciphering distorted characters. Our research explored whether such human effort can be channeled into a useful purpose: helping to digitize old printed material by asking users to decipher scanned words from books that computerized optical character recognition failed to recognize. We showed that this method can transcribe text with a word accuracy exceeding 99%, matching the guarantee of professional human transcribers. Our apparatus is deployed in more than 40,000 Web sites and has transcribed over 440 million words. A", "author" : [ { "dropping-particle" : "Von", "family" : "Ahn", "given" : "Luis", "non-dropping-particle" : "", "parse-names" : false, "suffix" : "" }, { "dropping-particle" : "", "family" : "Maurer", "given" : "Benjamin", "non-dropping-particle" : "", "parse-names" : false, "suffix" : "" }, { "dropping-particle" : "", "family" : "Mcmillen", "given" : "Colin", "non-dropping-particle" : "", "parse-names" : false, "suffix" : "" }, { "dropping-particle" : "", "family" : "Abraham", "given" : "David", "non-dropping-particle" : "", "parse-names" : false, "suffix" : "" }, { "dropping-particle" : "", "family" : "Blum", "given" : "Manuel", "non-dropping-particle" : "", "parse-names" : false, "suffix" : "" } ], "container-title" : "Science", "id" : "ITEM-1", "issue" : "12 September 2008", "issued" : { "date-parts" : [ [ "2008" ] ] }, "page" : "1465-1468", "title" : "reCAPTCHA: Human-Based Character Recognition via Web Security Measures", "type" : "article-journal", "volume" : "321" }, "uris" : [ "http://www.mendeley.com/documents/?uuid=8bd9c038-a456-454d-83ee-70ee4c31d2a6" ] } ], "mendeley" : { "formattedCitation" : "[3]", "plainTextFormattedCitation" : "[3]", "previouslyFormattedCitation" : "[3]" }, "properties" : { "noteIndex" : 0 }, "schema" : "https://github.com/citation-style-language/schema/raw/master/csl-citation.json" }</w:instrText>
      </w:r>
      <w:r w:rsidR="00CE39C5">
        <w:rPr>
          <w:kern w:val="32"/>
        </w:rPr>
        <w:fldChar w:fldCharType="separate"/>
      </w:r>
      <w:r w:rsidR="002A7490" w:rsidRPr="002A7490">
        <w:rPr>
          <w:noProof/>
          <w:kern w:val="32"/>
        </w:rPr>
        <w:t>[3]</w:t>
      </w:r>
      <w:r w:rsidR="00CE39C5">
        <w:rPr>
          <w:kern w:val="32"/>
        </w:rPr>
        <w:fldChar w:fldCharType="end"/>
      </w:r>
      <w:r>
        <w:rPr>
          <w:kern w:val="32"/>
        </w:rPr>
        <w:t xml:space="preserve">), </w:t>
      </w:r>
      <w:r w:rsidR="006C296B">
        <w:rPr>
          <w:kern w:val="32"/>
        </w:rPr>
        <w:t>and learning (</w:t>
      </w:r>
      <w:r w:rsidR="002B28BC">
        <w:rPr>
          <w:kern w:val="32"/>
        </w:rPr>
        <w:t>Duol</w:t>
      </w:r>
      <w:r w:rsidR="00F35FE6" w:rsidRPr="00F35FE6">
        <w:rPr>
          <w:kern w:val="32"/>
        </w:rPr>
        <w:t>ingo</w:t>
      </w:r>
      <w:r w:rsidR="00CE39C5">
        <w:rPr>
          <w:kern w:val="32"/>
        </w:rPr>
        <w:t xml:space="preserve"> </w:t>
      </w:r>
      <w:r w:rsidR="00CE39C5">
        <w:rPr>
          <w:kern w:val="32"/>
        </w:rPr>
        <w:fldChar w:fldCharType="begin" w:fldLock="1"/>
      </w:r>
      <w:r w:rsidR="0081450D">
        <w:rPr>
          <w:kern w:val="32"/>
        </w:rPr>
        <w:instrText>ADDIN CSL_CITATION { "citationItems" : [ { "id" : "ITEM-1", "itemData" : { "author" : [ { "dropping-particle" : "", "family" : "Hacker", "given" : "Severin Benedict Hans", "non-dropping-particle" : "", "parse-names" : false, "suffix" : "" } ], "id" : "ITEM-1", "issued" : { "date-parts" : [ [ "2014" ] ] }, "publisher" : "Carnegie Mellon University, Pittsburgh, PA", "title" : "Duolingo: Learning a Language while Translating the Web. Ph.D Dissertation", "type" : "thesis" }, "uris" : [ "http://www.mendeley.com/documents/?uuid=fa7c0cc0-a8df-425e-bcf9-3975b5947984" ] } ], "mendeley" : { "formattedCitation" : "[28]", "plainTextFormattedCitation" : "[28]", "previouslyFormattedCitation" : "[28]" }, "properties" : { "noteIndex" : 0 }, "schema" : "https://github.com/citation-style-language/schema/raw/master/csl-citation.json" }</w:instrText>
      </w:r>
      <w:r w:rsidR="00CE39C5">
        <w:rPr>
          <w:kern w:val="32"/>
        </w:rPr>
        <w:fldChar w:fldCharType="separate"/>
      </w:r>
      <w:r w:rsidR="008536B3" w:rsidRPr="008536B3">
        <w:rPr>
          <w:noProof/>
          <w:kern w:val="32"/>
        </w:rPr>
        <w:t>[28]</w:t>
      </w:r>
      <w:r w:rsidR="00CE39C5">
        <w:rPr>
          <w:kern w:val="32"/>
        </w:rPr>
        <w:fldChar w:fldCharType="end"/>
      </w:r>
      <w:r w:rsidR="006C296B">
        <w:rPr>
          <w:kern w:val="32"/>
        </w:rPr>
        <w:t>).</w:t>
      </w:r>
      <w:r w:rsidR="002C4E8A" w:rsidRPr="002C4E8A">
        <w:rPr>
          <w:noProof/>
          <w:kern w:val="32"/>
        </w:rPr>
        <w:t xml:space="preserve"> </w:t>
      </w:r>
      <w:r w:rsidR="008F009C">
        <w:rPr>
          <w:kern w:val="32"/>
        </w:rPr>
        <w:t>U</w:t>
      </w:r>
      <w:r w:rsidR="006C296B">
        <w:rPr>
          <w:kern w:val="32"/>
        </w:rPr>
        <w:t>nder the hood</w:t>
      </w:r>
      <w:r w:rsidR="00F35FE6" w:rsidRPr="00F35FE6">
        <w:rPr>
          <w:kern w:val="32"/>
        </w:rPr>
        <w:t xml:space="preserve">, these tasks </w:t>
      </w:r>
      <w:r w:rsidR="00735B8D">
        <w:rPr>
          <w:kern w:val="32"/>
        </w:rPr>
        <w:t xml:space="preserve">simultaneously label images, transcribe text, and translate phrases. </w:t>
      </w:r>
      <w:r w:rsidR="00DE6A67">
        <w:rPr>
          <w:kern w:val="32"/>
        </w:rPr>
        <w:t>Such</w:t>
      </w:r>
      <w:r w:rsidR="0008684A">
        <w:rPr>
          <w:kern w:val="32"/>
        </w:rPr>
        <w:t xml:space="preserve"> crowd work can also bootstrap machine learning</w:t>
      </w:r>
      <w:r w:rsidR="00CE39C5">
        <w:rPr>
          <w:kern w:val="32"/>
        </w:rPr>
        <w:t xml:space="preserve"> </w:t>
      </w:r>
      <w:r w:rsidR="00424070">
        <w:rPr>
          <w:kern w:val="32"/>
        </w:rPr>
        <w:fldChar w:fldCharType="begin" w:fldLock="1"/>
      </w:r>
      <w:r w:rsidR="007A3C8D">
        <w:rPr>
          <w:kern w:val="32"/>
        </w:rPr>
        <w:instrText>ADDIN CSL_CITATION { "citationItems" : [ { "id" : "ITEM-1", "itemData" : { "URL" : "http://hci.stanford.edu/msb/files/job_search/research-statement.pdf", "accessed" : { "date-parts" : [ [ "2016", "12", "31" ] ] }, "author" : [ { "dropping-particle" : "", "family" : "Bernstein", "given" : "Michael S.", "non-dropping-particle" : "", "parse-names" : false, "suffix" : "" } ], "id" : "ITEM-1", "issued" : { "date-parts" : [ [ "2012" ] ] }, "title" : "Crowd-powered Systems", "type" : "webpage" }, "uris" : [ "http://www.mendeley.com/documents/?uuid=d9052ce6-68b2-493f-8bad-fef4b21ca521" ] } ], "mendeley" : { "formattedCitation" : "[8]", "plainTextFormattedCitation" : "[8]", "previouslyFormattedCitation" : "[8]" }, "properties" : { "noteIndex" : 0 }, "schema" : "https://github.com/citation-style-language/schema/raw/master/csl-citation.json" }</w:instrText>
      </w:r>
      <w:r w:rsidR="00424070">
        <w:rPr>
          <w:kern w:val="32"/>
        </w:rPr>
        <w:fldChar w:fldCharType="separate"/>
      </w:r>
      <w:r w:rsidR="007A3C8D" w:rsidRPr="007A3C8D">
        <w:rPr>
          <w:noProof/>
          <w:kern w:val="32"/>
        </w:rPr>
        <w:t>[8]</w:t>
      </w:r>
      <w:r w:rsidR="00424070">
        <w:rPr>
          <w:kern w:val="32"/>
        </w:rPr>
        <w:fldChar w:fldCharType="end"/>
      </w:r>
      <w:r w:rsidR="00F35FE6" w:rsidRPr="00F35FE6">
        <w:rPr>
          <w:kern w:val="32"/>
        </w:rPr>
        <w:t xml:space="preserve">. </w:t>
      </w:r>
      <w:r w:rsidR="00F35FE6" w:rsidRPr="004419D9">
        <w:rPr>
          <w:kern w:val="32"/>
        </w:rPr>
        <w:t xml:space="preserve">This paper is distinct from </w:t>
      </w:r>
      <w:r w:rsidR="008C650E">
        <w:rPr>
          <w:kern w:val="32"/>
        </w:rPr>
        <w:t>prior</w:t>
      </w:r>
      <w:r w:rsidR="00F35FE6" w:rsidRPr="004419D9">
        <w:rPr>
          <w:kern w:val="32"/>
        </w:rPr>
        <w:t xml:space="preserve"> work</w:t>
      </w:r>
      <w:r w:rsidR="004303E9">
        <w:rPr>
          <w:kern w:val="32"/>
        </w:rPr>
        <w:t xml:space="preserve"> (</w:t>
      </w:r>
      <w:r w:rsidR="002D0887">
        <w:rPr>
          <w:kern w:val="32"/>
        </w:rPr>
        <w:fldChar w:fldCharType="begin"/>
      </w:r>
      <w:r w:rsidR="002D0887">
        <w:rPr>
          <w:kern w:val="32"/>
        </w:rPr>
        <w:instrText xml:space="preserve"> REF _Ref345803528 \h </w:instrText>
      </w:r>
      <w:r w:rsidR="002D0887">
        <w:rPr>
          <w:kern w:val="32"/>
        </w:rPr>
      </w:r>
      <w:r w:rsidR="002D0887">
        <w:rPr>
          <w:kern w:val="32"/>
        </w:rPr>
        <w:fldChar w:fldCharType="separate"/>
      </w:r>
      <w:r w:rsidR="00F2096A">
        <w:t xml:space="preserve">Figure </w:t>
      </w:r>
      <w:r w:rsidR="00F2096A">
        <w:rPr>
          <w:noProof/>
        </w:rPr>
        <w:t>2</w:t>
      </w:r>
      <w:r w:rsidR="002D0887">
        <w:rPr>
          <w:kern w:val="32"/>
        </w:rPr>
        <w:fldChar w:fldCharType="end"/>
      </w:r>
      <w:r w:rsidR="005B6F87">
        <w:rPr>
          <w:kern w:val="32"/>
        </w:rPr>
        <w:t xml:space="preserve">) </w:t>
      </w:r>
      <w:r w:rsidR="00F35FE6" w:rsidRPr="004419D9">
        <w:rPr>
          <w:kern w:val="32"/>
        </w:rPr>
        <w:t>in leverag</w:t>
      </w:r>
      <w:r w:rsidR="008C650E">
        <w:rPr>
          <w:kern w:val="32"/>
        </w:rPr>
        <w:t>ing</w:t>
      </w:r>
      <w:r w:rsidR="00F35FE6" w:rsidRPr="004419D9">
        <w:rPr>
          <w:kern w:val="32"/>
        </w:rPr>
        <w:t xml:space="preserve"> people’s individual lived experience, knowledge, context, and folk theories, rather than treating people</w:t>
      </w:r>
      <w:r w:rsidR="001F76CF" w:rsidRPr="004419D9">
        <w:rPr>
          <w:kern w:val="32"/>
        </w:rPr>
        <w:t xml:space="preserve"> as </w:t>
      </w:r>
      <w:r w:rsidR="00F35FE6" w:rsidRPr="004419D9">
        <w:rPr>
          <w:kern w:val="32"/>
        </w:rPr>
        <w:t>interchangeable respondents</w:t>
      </w:r>
      <w:r w:rsidR="000C7BA9" w:rsidRPr="004419D9">
        <w:rPr>
          <w:kern w:val="32"/>
        </w:rPr>
        <w:t>.</w:t>
      </w:r>
    </w:p>
    <w:p w14:paraId="5E8227F0" w14:textId="77777777" w:rsidR="008922C4" w:rsidRDefault="00AD31EF">
      <w:pPr>
        <w:pStyle w:val="Heading2"/>
      </w:pPr>
      <w:r>
        <w:t>Understanding t</w:t>
      </w:r>
      <w:commentRangeStart w:id="9"/>
      <w:r w:rsidR="00F73C9A">
        <w:t xml:space="preserve">he </w:t>
      </w:r>
      <w:r w:rsidR="00DF0741">
        <w:t>h</w:t>
      </w:r>
      <w:r w:rsidR="005D077D">
        <w:t xml:space="preserve">uman </w:t>
      </w:r>
      <w:r w:rsidR="00DF0741">
        <w:t>m</w:t>
      </w:r>
      <w:r w:rsidR="005D077D">
        <w:t xml:space="preserve">icrobiome </w:t>
      </w:r>
      <w:r w:rsidR="00A97F5E">
        <w:t>requires</w:t>
      </w:r>
      <w:r w:rsidR="005D077D">
        <w:t xml:space="preserve"> insights into people’s lifestyles</w:t>
      </w:r>
      <w:commentRangeEnd w:id="9"/>
      <w:r w:rsidR="00A35D63">
        <w:rPr>
          <w:rStyle w:val="CommentReference"/>
          <w:rFonts w:ascii="Times New Roman" w:hAnsi="Times New Roman"/>
          <w:b w:val="0"/>
          <w:kern w:val="0"/>
        </w:rPr>
        <w:commentReference w:id="9"/>
      </w:r>
    </w:p>
    <w:p w14:paraId="424314FA" w14:textId="77777777" w:rsidR="00D576E4" w:rsidRDefault="006039EF" w:rsidP="00161EFA">
      <w:r>
        <w:t>The h</w:t>
      </w:r>
      <w:r w:rsidR="00161EFA">
        <w:t>uman gut</w:t>
      </w:r>
      <w:r w:rsidR="00161EFA" w:rsidRPr="007D6431">
        <w:t xml:space="preserve"> microbiome </w:t>
      </w:r>
      <w:r w:rsidR="00161EFA">
        <w:t>is the</w:t>
      </w:r>
      <w:r w:rsidR="00161EFA" w:rsidRPr="007D6431">
        <w:t xml:space="preserve"> community of microbes </w:t>
      </w:r>
      <w:r w:rsidR="00161EFA">
        <w:t>(</w:t>
      </w:r>
      <w:r w:rsidR="00161EFA" w:rsidRPr="007D6431">
        <w:t>and their gene</w:t>
      </w:r>
      <w:r w:rsidR="00161EFA">
        <w:t xml:space="preserve"> products)</w:t>
      </w:r>
      <w:r w:rsidR="00161EFA" w:rsidRPr="007D6431">
        <w:t xml:space="preserve"> interacting in </w:t>
      </w:r>
      <w:r w:rsidR="00161EFA">
        <w:t xml:space="preserve">the human gut. </w:t>
      </w:r>
      <w:r w:rsidR="00063B72" w:rsidRPr="009230EB">
        <w:rPr>
          <w:bCs/>
        </w:rPr>
        <w:t>However, research has on</w:t>
      </w:r>
      <w:r w:rsidR="00063B72">
        <w:rPr>
          <w:bCs/>
        </w:rPr>
        <w:t xml:space="preserve">ly scratched the surface of understanding </w:t>
      </w:r>
      <w:r w:rsidR="00442933">
        <w:rPr>
          <w:bCs/>
        </w:rPr>
        <w:t xml:space="preserve">the </w:t>
      </w:r>
      <w:r w:rsidR="00063B72">
        <w:rPr>
          <w:bCs/>
        </w:rPr>
        <w:t xml:space="preserve">microbiome and using it </w:t>
      </w:r>
      <w:r w:rsidR="009D5045">
        <w:rPr>
          <w:bCs/>
        </w:rPr>
        <w:t>to improve our wellbeing.</w:t>
      </w:r>
      <w:r w:rsidR="009D5045">
        <w:t xml:space="preserve"> </w:t>
      </w:r>
      <w:r w:rsidR="00161EFA">
        <w:t>The American Gut Project (AGP</w:t>
      </w:r>
      <w:r w:rsidR="00EC5AEA">
        <w:t xml:space="preserve">) </w:t>
      </w:r>
      <w:r w:rsidR="00FA74AF">
        <w:t xml:space="preserve">is </w:t>
      </w:r>
      <w:r w:rsidR="00FA74AF" w:rsidRPr="00FA74AF">
        <w:t>the world's largest crowdfunded citizen science project</w:t>
      </w:r>
      <w:r w:rsidR="00424070">
        <w:t xml:space="preserve"> </w:t>
      </w:r>
      <w:r w:rsidR="00424070">
        <w:fldChar w:fldCharType="begin" w:fldLock="1"/>
      </w:r>
      <w:r w:rsidR="008536B3">
        <w:instrText>ADDIN CSL_CITATION { "citationItems" : [ { "id" : "ITEM-1", "itemData" : { "URL" : "http://americangut.org/", "accessed" : { "date-parts" : [ [ "2016", "12", "31" ] ] }, "author" : [ { "dropping-particle" : "", "family" : "KnightLab", "given" : "", "non-dropping-particle" : "", "parse-names" : false, "suffix" : "" } ], "id" : "ITEM-1", "issued" : { "date-parts" : [ [ "2016" ] ] }, "title" : "American Gut - What\u2019s in your gut?", "type" : "webpage" }, "uris" : [ "http://www.mendeley.com/documents/?uuid=caa6825d-3db0-4d9f-895b-e18e6a185e76" ] } ], "mendeley" : { "formattedCitation" : "[38]", "plainTextFormattedCitation" : "[38]", "previouslyFormattedCitation" : "[38]" }, "properties" : { "noteIndex" : 0 }, "schema" : "https://github.com/citation-style-language/schema/raw/master/csl-citation.json" }</w:instrText>
      </w:r>
      <w:r w:rsidR="00424070">
        <w:fldChar w:fldCharType="separate"/>
      </w:r>
      <w:r w:rsidR="008536B3" w:rsidRPr="008536B3">
        <w:rPr>
          <w:noProof/>
        </w:rPr>
        <w:t>[38]</w:t>
      </w:r>
      <w:r w:rsidR="00424070">
        <w:fldChar w:fldCharType="end"/>
      </w:r>
      <w:r w:rsidR="00FA74AF">
        <w:t xml:space="preserve">. </w:t>
      </w:r>
      <w:r w:rsidR="003632EB">
        <w:t>AGP</w:t>
      </w:r>
      <w:r w:rsidR="00604F2E">
        <w:t xml:space="preserve"> participants</w:t>
      </w:r>
      <w:r w:rsidR="00797D7E">
        <w:t xml:space="preserve"> </w:t>
      </w:r>
      <w:r w:rsidR="00161EFA">
        <w:t xml:space="preserve">contribute </w:t>
      </w:r>
      <w:r w:rsidR="00797D7E">
        <w:t xml:space="preserve">their samples </w:t>
      </w:r>
      <w:r w:rsidR="00161EFA">
        <w:t xml:space="preserve">for bacterial marker gene sequencing and </w:t>
      </w:r>
      <w:r w:rsidR="00161EFA" w:rsidRPr="002B1B86">
        <w:t>analysis</w:t>
      </w:r>
      <w:r w:rsidR="00424070">
        <w:t xml:space="preserve"> </w:t>
      </w:r>
      <w:r w:rsidR="00424070">
        <w:fldChar w:fldCharType="begin" w:fldLock="1"/>
      </w:r>
      <w:r w:rsidR="006E4231">
        <w:instrText>ADDIN CSL_CITATION { "citationItems" : [ { "id" : "ITEM-1", "itemData" : { "DOI" : "10.1128/jmbe.v17i1.1034", "ISSN" : "1935-7877", "PMID" : "27047589", "abstract" : "The role of the human microbiome is the subject of continued investigation resulting in increased understanding. However, current microbiome research has only scratched the surface of the variety of healthy microbiomes. Public participation in science through crowdsourcing and crowdfunding microbiome research provides a novel opportunity for both participants and investigators. However, turning participatory science into publishable data can be challenging. Clear communication with the participant base and among researchers can ameliorate some challenges. Three major aspects need to be considered: recruitment and ongoing interaction, sample collection, and data analysis. Usable data can be maximized through diligent participant interaction, careful survey design, and maintaining an open source pipeline. While participatory science will complement rather than replace traditional avenues, it presents new opportunities for studies in the microbiome and beyond.", "author" : [ { "dropping-particle" : "", "family" : "Debelius", "given" : "Justine W", "non-dropping-particle" : "", "parse-names" : false, "suffix" : "" }, { "dropping-particle" : "", "family" : "V\u00e1zquez-Baeza", "given" : "Yoshiki", "non-dropping-particle" : "", "parse-names" : false, "suffix" : "" }, { "dropping-particle" : "", "family" : "McDonald", "given" : "Daniel", "non-dropping-particle" : "", "parse-names" : false, "suffix" : "" }, { "dropping-particle" : "", "family" : "Xu", "given" : "Zhenjiang", "non-dropping-particle" : "", "parse-names" : false, "suffix" : "" }, { "dropping-particle" : "", "family" : "Wolfe", "given" : "Elaine", "non-dropping-particle" : "", "parse-names" : false, "suffix" : "" }, { "dropping-particle" : "", "family" : "Knight", "given" : "Rob", "non-dropping-particle" : "", "parse-names" : false, "suffix" : "" } ], "container-title" : "Journal of Microbiology &amp; Biology Education", "id" : "ITEM-1", "issue" : "1", "issued" : { "date-parts" : [ [ "2016" ] ] }, "page" : "46-50", "title" : "Turning Participatory Microbiome Research into Usable Data: Lessons from the American Gut Project.", "type" : "article-journal", "volume" : "17" }, "uris" : [ "http://www.mendeley.com/documents/?uuid=181f8697-ef37-4360-95d7-86f645525a2d" ] } ], "mendeley" : { "formattedCitation" : "[22]", "plainTextFormattedCitation" : "[22]", "previouslyFormattedCitation" : "[22]" }, "properties" : { "noteIndex" : 0 }, "schema" : "https://github.com/citation-style-language/schema/raw/master/csl-citation.json" }</w:instrText>
      </w:r>
      <w:r w:rsidR="00424070">
        <w:fldChar w:fldCharType="separate"/>
      </w:r>
      <w:r w:rsidR="008536B3" w:rsidRPr="008536B3">
        <w:rPr>
          <w:noProof/>
        </w:rPr>
        <w:t>[22]</w:t>
      </w:r>
      <w:r w:rsidR="00424070">
        <w:fldChar w:fldCharType="end"/>
      </w:r>
      <w:r w:rsidR="00161EFA" w:rsidRPr="002B1B86">
        <w:t>.</w:t>
      </w:r>
      <w:r w:rsidR="00161EFA">
        <w:t xml:space="preserve"> Participants</w:t>
      </w:r>
      <w:r w:rsidR="004F7C93">
        <w:t xml:space="preserve"> then</w:t>
      </w:r>
      <w:r w:rsidR="00161EFA">
        <w:t xml:space="preserve"> receive a summary of their results with all their raw data</w:t>
      </w:r>
      <w:r w:rsidR="0084642B">
        <w:t>. A</w:t>
      </w:r>
      <w:r w:rsidR="007A4782">
        <w:t>nonymized data is publically available.</w:t>
      </w:r>
      <w:r w:rsidR="00161EFA">
        <w:t xml:space="preserve"> </w:t>
      </w:r>
      <w:r w:rsidR="00706DFC">
        <w:t>AGP seeks</w:t>
      </w:r>
      <w:r w:rsidR="00161EFA">
        <w:t xml:space="preserve"> to build a comprehensive map of the human microbiome, and identify</w:t>
      </w:r>
      <w:r w:rsidR="007D7EA2">
        <w:t xml:space="preserve"> </w:t>
      </w:r>
      <w:r w:rsidR="00FC273A">
        <w:t xml:space="preserve">its </w:t>
      </w:r>
      <w:r w:rsidR="007D7EA2">
        <w:t>h</w:t>
      </w:r>
      <w:r w:rsidR="00C51CA8">
        <w:t>ealthy and unhealthy components.</w:t>
      </w:r>
    </w:p>
    <w:p w14:paraId="22889F27" w14:textId="77777777" w:rsidR="003000F1" w:rsidRDefault="003000F1" w:rsidP="008A2F38">
      <w:pPr>
        <w:pStyle w:val="Heading3"/>
      </w:pPr>
      <w:r>
        <w:rPr>
          <w:noProof/>
        </w:rPr>
        <w:t xml:space="preserve">People hold the key to understanding </w:t>
      </w:r>
      <w:r w:rsidR="00D30079">
        <w:rPr>
          <w:noProof/>
        </w:rPr>
        <w:t xml:space="preserve">the </w:t>
      </w:r>
      <w:r>
        <w:rPr>
          <w:noProof/>
        </w:rPr>
        <w:t>gut microbiome</w:t>
      </w:r>
    </w:p>
    <w:p w14:paraId="6E4E56F5" w14:textId="77777777" w:rsidR="008B52D2" w:rsidRDefault="00D576E4" w:rsidP="008B52D2">
      <w:r>
        <w:t xml:space="preserve">The structure of </w:t>
      </w:r>
      <w:r w:rsidR="004D53F7">
        <w:t xml:space="preserve">the </w:t>
      </w:r>
      <w:r>
        <w:t xml:space="preserve">human microbiome is </w:t>
      </w:r>
      <w:r w:rsidR="00817F65">
        <w:t xml:space="preserve">influenced </w:t>
      </w:r>
      <w:r w:rsidR="00362569" w:rsidRPr="00362569">
        <w:rPr>
          <w:bCs/>
        </w:rPr>
        <w:t xml:space="preserve">by many factors, including </w:t>
      </w:r>
      <w:r w:rsidR="005B4B76">
        <w:rPr>
          <w:bCs/>
        </w:rPr>
        <w:t xml:space="preserve">age, </w:t>
      </w:r>
      <w:r w:rsidR="00362569" w:rsidRPr="00362569">
        <w:rPr>
          <w:bCs/>
        </w:rPr>
        <w:t>genetics, diet, and xenobiotic and antibiotic use</w:t>
      </w:r>
      <w:r w:rsidR="00424070">
        <w:rPr>
          <w:bCs/>
        </w:rPr>
        <w:t xml:space="preserve"> </w:t>
      </w:r>
      <w:r w:rsidR="00424070">
        <w:rPr>
          <w:bCs/>
        </w:rPr>
        <w:fldChar w:fldCharType="begin" w:fldLock="1"/>
      </w:r>
      <w:r w:rsidR="008536B3">
        <w:rPr>
          <w:bCs/>
        </w:rPr>
        <w:instrText>ADDIN CSL_CITATION { "citationItems" : [ { "id" : "ITEM-1", "itemData" : { "DOI" : "10.1126/science.1124234.Metagenomic", "ISBN" : "0305-1048, 1362-4962", "ISSN" : "1095-9203", "PMID" : "16741115", "abstract" : "The human intestinal microbiota is composed of 1013 to 1014 microorganisms whose collective genome (\u201cmicrobiome\u201d) contains at least 100 times as many genes as our own genome. We analyzed ~78 million base pairs of unique DNA sequence and 2062 polymerase chain reaction\u2013 amplified 16S ribosomal DNA sequences obtained from the fecal DNAs of two healthy adults. Using metabolic function analyses of identified genes, we compared our human genome with the average content of previously sequenced microbial genomes. Our microbiome has significantly enriched metabolism of glycans, amino acids, and xenobiotics; methanogenesis; and 2-methyl-D - erythritol 4-phosphate pathway\u2013mediated biosynthesis of vitamins and isoprenoids. Thus, humans are superorganisms whose metabolism represents an amalgamation of microbial and human attributes.", "author" : [ { "dropping-particle" : "", "family" : "Gill", "given" : "SR", "non-dropping-particle" : "", "parse-names" : false, "suffix" : "" }, { "dropping-particle" : "", "family" : "Pop", "given" : "Mihai", "non-dropping-particle" : "", "parse-names" : false, "suffix" : "" }, { "dropping-particle" : "", "family" : "DeBoy", "given" : "RT", "non-dropping-particle" : "", "parse-names" : false, "suffix" : "" }, { "dropping-particle" : "", "family" : "Eckburg", "given" : "PB", "non-dropping-particle" : "", "parse-names" : false, "suffix" : "" } ], "container-title" : "Science", "id" : "ITEM-1", "issue" : "5778", "issued" : { "date-parts" : [ [ "2006" ] ] }, "page" : "1355-1359", "title" : "Metagenomic analysis of the human distal gut microbiome", "type" : "article-journal", "volume" : "312" }, "uris" : [ "http://www.mendeley.com/documents/?uuid=5049e351-70d7-4f5e-b334-0c5621e6d2a4" ] } ], "mendeley" : { "formattedCitation" : "[27]", "plainTextFormattedCitation" : "[27]", "previouslyFormattedCitation" : "[27]" }, "properties" : { "noteIndex" : 0 }, "schema" : "https://github.com/citation-style-language/schema/raw/master/csl-citation.json" }</w:instrText>
      </w:r>
      <w:r w:rsidR="00424070">
        <w:rPr>
          <w:bCs/>
        </w:rPr>
        <w:fldChar w:fldCharType="separate"/>
      </w:r>
      <w:r w:rsidR="008536B3" w:rsidRPr="008536B3">
        <w:rPr>
          <w:bCs/>
          <w:noProof/>
        </w:rPr>
        <w:t>[27]</w:t>
      </w:r>
      <w:r w:rsidR="00424070">
        <w:rPr>
          <w:bCs/>
        </w:rPr>
        <w:fldChar w:fldCharType="end"/>
      </w:r>
      <w:r w:rsidR="00817F65">
        <w:rPr>
          <w:bCs/>
        </w:rPr>
        <w:t xml:space="preserve">. </w:t>
      </w:r>
      <w:r w:rsidR="00362569" w:rsidRPr="00362569">
        <w:rPr>
          <w:bCs/>
        </w:rPr>
        <w:t>The gut microbiome in particular plays an important role in metabolism</w:t>
      </w:r>
      <w:r w:rsidR="00BC5D2F">
        <w:rPr>
          <w:bCs/>
        </w:rPr>
        <w:t xml:space="preserve"> and</w:t>
      </w:r>
      <w:r w:rsidR="00362569" w:rsidRPr="00362569">
        <w:rPr>
          <w:bCs/>
        </w:rPr>
        <w:t xml:space="preserve"> immune </w:t>
      </w:r>
      <w:r w:rsidR="00953BE2">
        <w:rPr>
          <w:bCs/>
        </w:rPr>
        <w:t xml:space="preserve">system </w:t>
      </w:r>
      <w:r w:rsidR="00362569" w:rsidRPr="00362569">
        <w:rPr>
          <w:bCs/>
        </w:rPr>
        <w:t>development,</w:t>
      </w:r>
      <w:r w:rsidR="004B3E4E">
        <w:rPr>
          <w:bCs/>
        </w:rPr>
        <w:t xml:space="preserve"> and some </w:t>
      </w:r>
      <w:r w:rsidR="00D339AB" w:rsidRPr="004419D9">
        <w:rPr>
          <w:bCs/>
        </w:rPr>
        <w:t>microbiome dysbioses</w:t>
      </w:r>
      <w:r w:rsidR="00362569" w:rsidRPr="00362569">
        <w:rPr>
          <w:bCs/>
        </w:rPr>
        <w:t xml:space="preserve"> have been associated with </w:t>
      </w:r>
      <w:r w:rsidR="006C790D">
        <w:rPr>
          <w:bCs/>
        </w:rPr>
        <w:t>diseases</w:t>
      </w:r>
      <w:r w:rsidR="00362569" w:rsidRPr="00362569">
        <w:rPr>
          <w:bCs/>
        </w:rPr>
        <w:t xml:space="preserve"> </w:t>
      </w:r>
      <w:r w:rsidR="006C790D">
        <w:rPr>
          <w:bCs/>
        </w:rPr>
        <w:t>such as</w:t>
      </w:r>
      <w:r w:rsidR="00F33CBD">
        <w:rPr>
          <w:bCs/>
        </w:rPr>
        <w:t xml:space="preserve"> </w:t>
      </w:r>
      <w:r w:rsidR="00362569" w:rsidRPr="00362569">
        <w:rPr>
          <w:bCs/>
        </w:rPr>
        <w:t>obesity, inflammatory bowel disease, type I and type II diabetes, autism, multiple sclerosis, and malnutrition</w:t>
      </w:r>
      <w:r w:rsidR="00424070">
        <w:rPr>
          <w:bCs/>
        </w:rPr>
        <w:t xml:space="preserve"> </w:t>
      </w:r>
      <w:r w:rsidR="00424070">
        <w:rPr>
          <w:bCs/>
        </w:rPr>
        <w:fldChar w:fldCharType="begin" w:fldLock="1"/>
      </w:r>
      <w:r w:rsidR="008536B3">
        <w:rPr>
          <w:bCs/>
        </w:rPr>
        <w:instrText>ADDIN CSL_CITATION { "citationItems" : [ { "id" : "ITEM-1", "itemData" : { "DOI" : "10.1038/nrg3182", "ISBN" : "1471-0064 (Electronic)\\n1471-0056 (Linking)", "ISSN" : "1471-0064", "PMID" : "22411464", "abstract" : "Interest in the role of the microbiome in human health has burgeoned over the past decade with the advent of new technologies for interrogating complex microbial communities. The large-scale dynamics of the microbiome can be described by many of the tools and observations used in the study of population ecology. Deciphering the metagenome and its aggregate genetic information can also be used to understand the functional properties of the microbial community. Both the microbiome and metagenome probably have important functions in health and disease; their exploration is a frontier in human genetics.", "author" : [ { "dropping-particle" : "", "family" : "Cho", "given" : "I.", "non-dropping-particle" : "", "parse-names" : false, "suffix" : "" }, { "dropping-particle" : "", "family" : "Blaser", "given" : "M.J.", "non-dropping-particle" : "", "parse-names" : false, "suffix" : "" } ], "container-title" : "Nature Reviews Genetics", "id" : "ITEM-1", "issue" : "4", "issued" : { "date-parts" : [ [ "2012" ] ] }, "page" : "260-270", "title" : "The human microbiome: at the interface of health and disease.", "type" : "article-journal", "volume" : "13" }, "uris" : [ "http://www.mendeley.com/documents/?uuid=1cbb4256-778d-4991-93d4-a4b7a226fdc0" ] } ], "mendeley" : { "formattedCitation" : "[16]", "plainTextFormattedCitation" : "[16]", "previouslyFormattedCitation" : "[16]" }, "properties" : { "noteIndex" : 0 }, "schema" : "https://github.com/citation-style-language/schema/raw/master/csl-citation.json" }</w:instrText>
      </w:r>
      <w:r w:rsidR="00424070">
        <w:rPr>
          <w:bCs/>
        </w:rPr>
        <w:fldChar w:fldCharType="separate"/>
      </w:r>
      <w:r w:rsidR="008536B3" w:rsidRPr="008536B3">
        <w:rPr>
          <w:bCs/>
          <w:noProof/>
        </w:rPr>
        <w:t>[16]</w:t>
      </w:r>
      <w:r w:rsidR="00424070">
        <w:rPr>
          <w:bCs/>
        </w:rPr>
        <w:fldChar w:fldCharType="end"/>
      </w:r>
      <w:r w:rsidR="00BA0BE3">
        <w:rPr>
          <w:bCs/>
        </w:rPr>
        <w:t xml:space="preserve">. </w:t>
      </w:r>
      <w:r w:rsidR="006D24CD" w:rsidRPr="001D20AB">
        <w:rPr>
          <w:bCs/>
        </w:rPr>
        <w:t>The human microbiome is impossible to understand without information about its host</w:t>
      </w:r>
      <w:r w:rsidR="00BC1DA4">
        <w:rPr>
          <w:bCs/>
        </w:rPr>
        <w:t xml:space="preserve"> </w:t>
      </w:r>
      <w:r w:rsidR="00424070">
        <w:rPr>
          <w:bCs/>
        </w:rPr>
        <w:fldChar w:fldCharType="begin" w:fldLock="1"/>
      </w:r>
      <w:r w:rsidR="006E4231">
        <w:rPr>
          <w:bCs/>
        </w:rPr>
        <w:instrText>ADDIN CSL_CITATION { "citationItems" : [ { "id" : "ITEM-1", "itemData" : { "DOI" : "10.1128/jmbe.v17i1.1034", "ISSN" : "1935-7877", "PMID" : "27047589", "abstract" : "The role of the human microbiome is the subject of continued investigation resulting in increased understanding. However, current microbiome research has only scratched the surface of the variety of healthy microbiomes. Public participation in science through crowdsourcing and crowdfunding microbiome research provides a novel opportunity for both participants and investigators. However, turning participatory science into publishable data can be challenging. Clear communication with the participant base and among researchers can ameliorate some challenges. Three major aspects need to be considered: recruitment and ongoing interaction, sample collection, and data analysis. Usable data can be maximized through diligent participant interaction, careful survey design, and maintaining an open source pipeline. While participatory science will complement rather than replace traditional avenues, it presents new opportunities for studies in the microbiome and beyond.", "author" : [ { "dropping-particle" : "", "family" : "Debelius", "given" : "Justine W", "non-dropping-particle" : "", "parse-names" : false, "suffix" : "" }, { "dropping-particle" : "", "family" : "V\u00e1zquez-Baeza", "given" : "Yoshiki", "non-dropping-particle" : "", "parse-names" : false, "suffix" : "" }, { "dropping-particle" : "", "family" : "McDonald", "given" : "Daniel", "non-dropping-particle" : "", "parse-names" : false, "suffix" : "" }, { "dropping-particle" : "", "family" : "Xu", "given" : "Zhenjiang", "non-dropping-particle" : "", "parse-names" : false, "suffix" : "" }, { "dropping-particle" : "", "family" : "Wolfe", "given" : "Elaine", "non-dropping-particle" : "", "parse-names" : false, "suffix" : "" }, { "dropping-particle" : "", "family" : "Knight", "given" : "Rob", "non-dropping-particle" : "", "parse-names" : false, "suffix" : "" } ], "container-title" : "Journal of Microbiology &amp; Biology Education", "id" : "ITEM-1", "issue" : "1", "issued" : { "date-parts" : [ [ "2016" ] ] }, "page" : "46-50", "title" : "Turning Participatory Microbiome Research into Usable Data: Lessons from the American Gut Project.", "type" : "article-journal", "volume" : "17" }, "uris" : [ "http://www.mendeley.com/documents/?uuid=181f8697-ef37-4360-95d7-86f645525a2d" ] } ], "mendeley" : { "formattedCitation" : "[22]", "plainTextFormattedCitation" : "[22]", "previouslyFormattedCitation" : "[22]" }, "properties" : { "noteIndex" : 0 }, "schema" : "https://github.com/citation-style-language/schema/raw/master/csl-citation.json" }</w:instrText>
      </w:r>
      <w:r w:rsidR="00424070">
        <w:rPr>
          <w:bCs/>
        </w:rPr>
        <w:fldChar w:fldCharType="separate"/>
      </w:r>
      <w:r w:rsidR="008536B3" w:rsidRPr="008536B3">
        <w:rPr>
          <w:bCs/>
          <w:noProof/>
        </w:rPr>
        <w:t>[22]</w:t>
      </w:r>
      <w:r w:rsidR="00424070">
        <w:rPr>
          <w:bCs/>
        </w:rPr>
        <w:fldChar w:fldCharType="end"/>
      </w:r>
      <w:r w:rsidR="00623082">
        <w:rPr>
          <w:bCs/>
        </w:rPr>
        <w:t xml:space="preserve"> and </w:t>
      </w:r>
      <w:r w:rsidR="00B9740B">
        <w:rPr>
          <w:bCs/>
        </w:rPr>
        <w:t xml:space="preserve">many influence factors remain </w:t>
      </w:r>
      <w:r w:rsidR="006D24CD">
        <w:t>unknown</w:t>
      </w:r>
      <w:r w:rsidR="003463D3">
        <w:rPr>
          <w:bCs/>
        </w:rPr>
        <w:t>.</w:t>
      </w:r>
      <w:r w:rsidR="006D24CD">
        <w:rPr>
          <w:bCs/>
        </w:rPr>
        <w:t xml:space="preserve"> </w:t>
      </w:r>
      <w:r w:rsidR="00253CA9">
        <w:t>Teachi</w:t>
      </w:r>
      <w:r w:rsidR="001A3661">
        <w:t>n</w:t>
      </w:r>
      <w:r w:rsidR="00253CA9">
        <w:t>g people</w:t>
      </w:r>
      <w:r w:rsidR="00E257D4">
        <w:t xml:space="preserve"> about the gut microbiome and having them </w:t>
      </w:r>
      <w:r w:rsidR="00CF2A87">
        <w:t xml:space="preserve">guess </w:t>
      </w:r>
      <w:r w:rsidR="00E257D4">
        <w:t xml:space="preserve">associations between the microbiome and health and disease states can potentially accelerate the process of discovering links between </w:t>
      </w:r>
      <w:r w:rsidR="00D35FBD">
        <w:t xml:space="preserve">diet, disease, and lifestyle factors </w:t>
      </w:r>
      <w:r w:rsidR="00E257D4">
        <w:t>and</w:t>
      </w:r>
      <w:r w:rsidR="00D72B86">
        <w:t xml:space="preserve"> the</w:t>
      </w:r>
      <w:r w:rsidR="00E257D4">
        <w:t xml:space="preserve"> gut microbiome.</w:t>
      </w:r>
    </w:p>
    <w:p w14:paraId="4E6AF342" w14:textId="77777777" w:rsidR="00E2266F" w:rsidRPr="00D56745" w:rsidRDefault="00E2266F" w:rsidP="00E2266F">
      <w:pPr>
        <w:rPr>
          <w:rFonts w:ascii="Arial" w:hAnsi="Arial" w:cs="Arial"/>
          <w:sz w:val="18"/>
          <w:szCs w:val="18"/>
        </w:rPr>
      </w:pPr>
      <w:r w:rsidRPr="00D56745">
        <w:rPr>
          <w:rFonts w:ascii="Arial" w:hAnsi="Arial" w:cs="Arial"/>
          <w:b/>
          <w:bCs/>
          <w:sz w:val="18"/>
          <w:szCs w:val="18"/>
        </w:rPr>
        <w:t>HYPOTHESES</w:t>
      </w:r>
    </w:p>
    <w:p w14:paraId="7803075C" w14:textId="77777777" w:rsidR="00E2266F" w:rsidRPr="002825B9" w:rsidRDefault="00E2266F" w:rsidP="00E2266F">
      <w:r>
        <w:rPr>
          <w:kern w:val="32"/>
        </w:rPr>
        <w:t xml:space="preserve">This paper investigates an approach for a </w:t>
      </w:r>
      <w:r w:rsidRPr="00F35FE6">
        <w:rPr>
          <w:kern w:val="32"/>
        </w:rPr>
        <w:t xml:space="preserve">community of learners to collaboratively create scientific theories. </w:t>
      </w:r>
      <w:r w:rsidR="008655D6" w:rsidRPr="008655D6">
        <w:t>Learning is any endeavor that se</w:t>
      </w:r>
      <w:r w:rsidR="00207E9F">
        <w:t xml:space="preserve">eks to increase a participant’s </w:t>
      </w:r>
      <w:r w:rsidR="008655D6" w:rsidRPr="008655D6">
        <w:t>knowledge. In this submission—like ma</w:t>
      </w:r>
      <w:r w:rsidR="008655D6">
        <w:t xml:space="preserve">ny MOOCs—watching videos is the </w:t>
      </w:r>
      <w:r w:rsidR="008655D6" w:rsidRPr="008655D6">
        <w:t>main form of learning, &amp; quizzes are t</w:t>
      </w:r>
      <w:r w:rsidR="008655D6">
        <w:t xml:space="preserve">he main assessment. Work is any </w:t>
      </w:r>
      <w:r w:rsidR="008655D6" w:rsidRPr="008655D6">
        <w:t xml:space="preserve">endeavour where the outcome has value. </w:t>
      </w:r>
      <w:r w:rsidR="008655D6">
        <w:t xml:space="preserve">In this submission, authoring &amp; </w:t>
      </w:r>
      <w:r w:rsidR="008655D6" w:rsidRPr="008655D6">
        <w:t>answering questions are the main work fo</w:t>
      </w:r>
      <w:r w:rsidR="008655D6">
        <w:t xml:space="preserve">rms. This study operationalized </w:t>
      </w:r>
      <w:r w:rsidR="008655D6" w:rsidRPr="008655D6">
        <w:t>engagement as time spent.</w:t>
      </w:r>
      <w:r w:rsidR="00665830">
        <w:t xml:space="preserve"> </w:t>
      </w:r>
      <w:r w:rsidR="00740D8E" w:rsidRPr="00F35FE6">
        <w:rPr>
          <w:kern w:val="32"/>
        </w:rPr>
        <w:t>We hypoth</w:t>
      </w:r>
      <w:r w:rsidR="00740D8E">
        <w:rPr>
          <w:kern w:val="32"/>
        </w:rPr>
        <w:t>esiz</w:t>
      </w:r>
      <w:r w:rsidR="00740D8E" w:rsidRPr="00F35FE6">
        <w:rPr>
          <w:kern w:val="32"/>
        </w:rPr>
        <w:t>e</w:t>
      </w:r>
      <w:r w:rsidR="00740D8E">
        <w:rPr>
          <w:kern w:val="32"/>
        </w:rPr>
        <w:t>d</w:t>
      </w:r>
      <w:r w:rsidR="00740D8E" w:rsidRPr="00F35FE6">
        <w:rPr>
          <w:kern w:val="32"/>
        </w:rPr>
        <w:t xml:space="preserve"> t</w:t>
      </w:r>
      <w:r w:rsidR="00740D8E">
        <w:rPr>
          <w:kern w:val="32"/>
        </w:rPr>
        <w:t xml:space="preserve">hat doing </w:t>
      </w:r>
      <w:r w:rsidR="00740D8E" w:rsidRPr="00FD68C2">
        <w:t>useful work on real-world problems helps learning</w:t>
      </w:r>
      <w:r w:rsidR="00740D8E">
        <w:t xml:space="preserve">, </w:t>
      </w:r>
      <w:r w:rsidR="00740D8E" w:rsidRPr="00FD68C2">
        <w:t>and vice versa</w:t>
      </w:r>
      <w:r w:rsidR="00740D8E">
        <w:t xml:space="preserve">. </w:t>
      </w:r>
      <w:r>
        <w:t>Specifically:</w:t>
      </w:r>
    </w:p>
    <w:p w14:paraId="273E5334" w14:textId="77777777" w:rsidR="003474AF" w:rsidRDefault="00E2266F" w:rsidP="00E2266F">
      <w:pPr>
        <w:rPr>
          <w:b/>
        </w:rPr>
      </w:pPr>
      <w:r w:rsidRPr="00421CBD">
        <w:rPr>
          <w:b/>
        </w:rPr>
        <w:t>H1. Learning improves quality of work on relevant problems</w:t>
      </w:r>
      <w:r w:rsidR="00071A2F">
        <w:rPr>
          <w:b/>
        </w:rPr>
        <w:t xml:space="preserve">. </w:t>
      </w:r>
    </w:p>
    <w:p w14:paraId="1D0AB242" w14:textId="77777777" w:rsidR="00F9250C" w:rsidRPr="00071A2F" w:rsidRDefault="00196623" w:rsidP="00E2266F">
      <w:pPr>
        <w:rPr>
          <w:b/>
        </w:rPr>
      </w:pPr>
      <w:r w:rsidRPr="00196623">
        <w:t>Whil</w:t>
      </w:r>
      <w:r>
        <w:t xml:space="preserve">e learning almost by definition </w:t>
      </w:r>
      <w:r w:rsidRPr="00196623">
        <w:t>improves performance on similar tasks</w:t>
      </w:r>
      <w:r>
        <w:t xml:space="preserve">, transfer to novel tasks (like </w:t>
      </w:r>
      <w:r w:rsidRPr="00196623">
        <w:t>creating new &amp; different questions) i</w:t>
      </w:r>
      <w:r>
        <w:t>s famously uneven</w:t>
      </w:r>
      <w:r w:rsidR="00071A2F">
        <w:t xml:space="preserve"> </w:t>
      </w:r>
      <w:r w:rsidR="00071A2F">
        <w:fldChar w:fldCharType="begin" w:fldLock="1"/>
      </w:r>
      <w:r w:rsidR="007A3C8D">
        <w:instrText>ADDIN CSL_CITATION { "citationItems" : [ { "id" : "ITEM-1", "itemData" : { "author" : [ { "dropping-particle" : "", "family" : "Boden", "given" : "Margaret A.", "non-dropping-particle" : "", "parse-names" : false, "suffix" : "" } ], "id" : "ITEM-1", "issued" : { "date-parts" : [ [ "2004" ] ] }, "number-of-pages" : "25-39", "publisher" : "Routledge", "title" : "\u201cThe Story so far\u201d. The Creative Mind: Myths and Mechanisms.", "type" : "book" }, "uris" : [ "http://www.mendeley.com/documents/?uuid=e8c88482-d7d8-4be6-8fb0-176f96d0c3cd" ] } ], "mendeley" : { "formattedCitation" : "[10]", "plainTextFormattedCitation" : "[10]", "previouslyFormattedCitation" : "[10]" }, "properties" : { "noteIndex" : 0 }, "schema" : "https://github.com/citation-style-language/schema/raw/master/csl-citation.json" }</w:instrText>
      </w:r>
      <w:r w:rsidR="00071A2F">
        <w:fldChar w:fldCharType="separate"/>
      </w:r>
      <w:r w:rsidR="00071A2F" w:rsidRPr="00071A2F">
        <w:rPr>
          <w:noProof/>
        </w:rPr>
        <w:t>[10]</w:t>
      </w:r>
      <w:r w:rsidR="00071A2F">
        <w:fldChar w:fldCharType="end"/>
      </w:r>
      <w:r>
        <w:t xml:space="preserve">—and sometimes </w:t>
      </w:r>
      <w:r w:rsidRPr="00196623">
        <w:t xml:space="preserve">detrimental. </w:t>
      </w:r>
      <w:r>
        <w:t>H1 tests</w:t>
      </w:r>
      <w:r w:rsidRPr="00196623">
        <w:t xml:space="preserve"> </w:t>
      </w:r>
      <w:r>
        <w:t>whether</w:t>
      </w:r>
      <w:r w:rsidRPr="00196623">
        <w:t xml:space="preserve"> learning</w:t>
      </w:r>
      <w:r>
        <w:t xml:space="preserve"> would improve work (e.g., </w:t>
      </w:r>
      <w:r w:rsidRPr="00196623">
        <w:t>novel question creation) because it marri</w:t>
      </w:r>
      <w:r w:rsidR="00F9250C">
        <w:t xml:space="preserve">es lived knowledge (about diet, health, etc.) with </w:t>
      </w:r>
      <w:r w:rsidRPr="00196623">
        <w:t>a conceptual framework about the gut’s role.</w:t>
      </w:r>
    </w:p>
    <w:p w14:paraId="3E654294" w14:textId="77777777" w:rsidR="003474AF" w:rsidRDefault="00E2266F" w:rsidP="00E2266F">
      <w:r w:rsidRPr="00421CBD">
        <w:rPr>
          <w:b/>
        </w:rPr>
        <w:t>H2. Working on relevant real-world problems improves learning</w:t>
      </w:r>
      <w:r w:rsidR="00071A2F">
        <w:rPr>
          <w:b/>
        </w:rPr>
        <w:t>.</w:t>
      </w:r>
      <w:r w:rsidR="00F9250C" w:rsidRPr="00F9250C">
        <w:t xml:space="preserve"> </w:t>
      </w:r>
    </w:p>
    <w:p w14:paraId="4DB7EEDF" w14:textId="77777777" w:rsidR="00207E9F" w:rsidRPr="00071A2F" w:rsidRDefault="00930847" w:rsidP="00E2266F">
      <w:pPr>
        <w:rPr>
          <w:b/>
        </w:rPr>
      </w:pPr>
      <w:r>
        <w:t>H2 tests whether</w:t>
      </w:r>
      <w:r w:rsidR="00F9250C" w:rsidRPr="00F9250C">
        <w:t xml:space="preserve"> working </w:t>
      </w:r>
      <w:r w:rsidR="00F9250C">
        <w:t>improve</w:t>
      </w:r>
      <w:r>
        <w:t>s</w:t>
      </w:r>
      <w:r w:rsidR="00F9250C">
        <w:t xml:space="preserve"> learning because it </w:t>
      </w:r>
      <w:r w:rsidR="00F9250C" w:rsidRPr="00F9250C">
        <w:t>increases motivation &amp; provide</w:t>
      </w:r>
      <w:r w:rsidR="00F9250C">
        <w:t xml:space="preserve">s an immediately relevant ‘host </w:t>
      </w:r>
      <w:r w:rsidR="00F9250C" w:rsidRPr="00F9250C">
        <w:t xml:space="preserve">context’ for new knowledge. </w:t>
      </w:r>
    </w:p>
    <w:p w14:paraId="2453C950" w14:textId="77777777" w:rsidR="003474AF" w:rsidRDefault="00E2266F" w:rsidP="008B52D2">
      <w:pPr>
        <w:rPr>
          <w:b/>
        </w:rPr>
      </w:pPr>
      <w:r w:rsidRPr="00421CBD">
        <w:rPr>
          <w:b/>
        </w:rPr>
        <w:t>H3. Working while learning improves learners’ engagement with the learning material</w:t>
      </w:r>
      <w:r w:rsidR="00071A2F">
        <w:rPr>
          <w:b/>
        </w:rPr>
        <w:t xml:space="preserve">. </w:t>
      </w:r>
    </w:p>
    <w:p w14:paraId="3D5ED5E8" w14:textId="77777777" w:rsidR="00F9250C" w:rsidRPr="00B633C8" w:rsidRDefault="00207E9F" w:rsidP="008B52D2">
      <w:pPr>
        <w:rPr>
          <w:b/>
        </w:rPr>
      </w:pPr>
      <w:r>
        <w:t xml:space="preserve">For similar reasons, we </w:t>
      </w:r>
      <w:r w:rsidRPr="00207E9F">
        <w:t>hypothesized that working alongside learning would increase eng</w:t>
      </w:r>
      <w:r>
        <w:t xml:space="preserve">agement </w:t>
      </w:r>
      <w:r w:rsidRPr="00207E9F">
        <w:t>because the two endeavors both ‘get t</w:t>
      </w:r>
      <w:r>
        <w:t xml:space="preserve">he wheels turning’ in hopefully </w:t>
      </w:r>
      <w:r w:rsidRPr="00207E9F">
        <w:t>complementary ways.</w:t>
      </w:r>
    </w:p>
    <w:p w14:paraId="7A4108EF" w14:textId="77777777" w:rsidR="00E2266F" w:rsidRPr="00E2266F" w:rsidRDefault="00E2266F" w:rsidP="008B52D2">
      <w:r>
        <w:t>We test these hypotheses in the context of brainstorming potential causal relationships in the human gut microbiome.</w:t>
      </w:r>
      <w:r w:rsidRPr="007E042B">
        <w:rPr>
          <w:rFonts w:ascii="Times" w:hAnsi="Times"/>
          <w:noProof/>
        </w:rPr>
        <w:t xml:space="preserve"> </w:t>
      </w:r>
    </w:p>
    <w:p w14:paraId="2C00A8FE" w14:textId="77777777" w:rsidR="00767234" w:rsidRDefault="00F5564B">
      <w:pPr>
        <w:pStyle w:val="Heading1"/>
      </w:pPr>
      <w:r>
        <w:t xml:space="preserve">THE </w:t>
      </w:r>
      <w:r w:rsidR="003F7BAD">
        <w:t>GUT INSTINCT</w:t>
      </w:r>
      <w:r>
        <w:t xml:space="preserve"> SYSTEM</w:t>
      </w:r>
    </w:p>
    <w:p w14:paraId="305FEEF7" w14:textId="77777777" w:rsidR="000D5AF0" w:rsidRPr="002825B9" w:rsidRDefault="00A35B5C">
      <w:r w:rsidRPr="00D2520F">
        <w:t>Gut</w:t>
      </w:r>
      <w:r>
        <w:t xml:space="preserve"> </w:t>
      </w:r>
      <w:r w:rsidRPr="00D2520F">
        <w:t xml:space="preserve">Instinct is a </w:t>
      </w:r>
      <w:r>
        <w:t>collabo</w:t>
      </w:r>
      <w:r w:rsidR="0012255B">
        <w:t>rative system</w:t>
      </w:r>
      <w:r w:rsidRPr="00D2520F">
        <w:t xml:space="preserve"> with </w:t>
      </w:r>
      <w:r w:rsidR="00181FD1">
        <w:t xml:space="preserve">a dual objective: help </w:t>
      </w:r>
      <w:r w:rsidR="00023A0B">
        <w:t>people learn about</w:t>
      </w:r>
      <w:r w:rsidR="00CB19C9">
        <w:t xml:space="preserve"> </w:t>
      </w:r>
      <w:r w:rsidR="00D30079">
        <w:t xml:space="preserve">the </w:t>
      </w:r>
      <w:r w:rsidR="00CB19C9">
        <w:t>gut microbiome</w:t>
      </w:r>
      <w:r w:rsidR="00E5621C">
        <w:t>, and</w:t>
      </w:r>
      <w:r>
        <w:t xml:space="preserve"> </w:t>
      </w:r>
      <w:r w:rsidR="00763051">
        <w:t>catalyze the creation of a list of factor</w:t>
      </w:r>
      <w:r w:rsidR="00E5621C">
        <w:t>s</w:t>
      </w:r>
      <w:r w:rsidR="00763051">
        <w:t xml:space="preserve"> that may </w:t>
      </w:r>
      <w:r w:rsidR="00294DF1">
        <w:t>be associated with gut</w:t>
      </w:r>
      <w:r w:rsidR="00763051">
        <w:t xml:space="preserve"> microbiome</w:t>
      </w:r>
      <w:r w:rsidR="00294DF1">
        <w:t xml:space="preserve"> differences</w:t>
      </w:r>
      <w:r>
        <w:t xml:space="preserve">. </w:t>
      </w:r>
      <w:r w:rsidR="00AE664D">
        <w:t>P</w:t>
      </w:r>
      <w:r w:rsidR="005E567A">
        <w:t xml:space="preserve">eople </w:t>
      </w:r>
      <w:r w:rsidR="007C568B">
        <w:t xml:space="preserve">anonymously </w:t>
      </w:r>
      <w:r w:rsidR="007324BB">
        <w:t xml:space="preserve">post </w:t>
      </w:r>
      <w:r w:rsidR="007C568B">
        <w:t>questions</w:t>
      </w:r>
      <w:r w:rsidR="000C1C48">
        <w:t xml:space="preserve"> about lifestyle and health</w:t>
      </w:r>
      <w:r w:rsidR="000462B4">
        <w:t xml:space="preserve"> for peers to answer</w:t>
      </w:r>
      <w:r w:rsidR="00EC1993">
        <w:t xml:space="preserve">. </w:t>
      </w:r>
      <w:r w:rsidR="00A17A4D">
        <w:t>L</w:t>
      </w:r>
      <w:r w:rsidR="00A17A4D" w:rsidRPr="00A17A4D">
        <w:t>earners both ask &amp; answer questions, there are</w:t>
      </w:r>
      <w:r w:rsidR="00A17A4D" w:rsidRPr="00A17A4D">
        <w:br/>
        <w:t>no distinct workers.</w:t>
      </w:r>
      <w:r w:rsidR="00A17A4D">
        <w:t xml:space="preserve"> </w:t>
      </w:r>
      <w:r w:rsidR="00FC5ACC">
        <w:t>These q</w:t>
      </w:r>
      <w:r w:rsidR="007C568B">
        <w:t xml:space="preserve">uestions and discussions </w:t>
      </w:r>
      <w:r w:rsidR="00E5617C">
        <w:t>provide</w:t>
      </w:r>
      <w:r w:rsidR="00C3759E">
        <w:t xml:space="preserve"> researchers cues to build </w:t>
      </w:r>
      <w:r w:rsidR="00E61481">
        <w:t>association</w:t>
      </w:r>
      <w:r w:rsidR="00587587">
        <w:t>s</w:t>
      </w:r>
      <w:r w:rsidR="00E61481">
        <w:t xml:space="preserve"> between lifestyle</w:t>
      </w:r>
      <w:r w:rsidR="00E5617C">
        <w:t xml:space="preserve"> and </w:t>
      </w:r>
      <w:r w:rsidR="00587587">
        <w:t xml:space="preserve">the </w:t>
      </w:r>
      <w:r w:rsidR="00E5617C">
        <w:t>microbiome.</w:t>
      </w:r>
    </w:p>
    <w:p w14:paraId="6B5F59A3" w14:textId="77777777" w:rsidR="00714F1A" w:rsidRPr="00714F1A" w:rsidRDefault="000D5AF0">
      <w:r>
        <w:t xml:space="preserve">Gut Instinct is a web application built with Meteor </w:t>
      </w:r>
      <w:r w:rsidR="000F5014">
        <w:t>(http://www.meteor.com)</w:t>
      </w:r>
      <w:r>
        <w:t xml:space="preserve">. The front-end </w:t>
      </w:r>
      <w:r w:rsidR="009F301F">
        <w:t>uses</w:t>
      </w:r>
      <w:r>
        <w:t xml:space="preserve"> Angular </w:t>
      </w:r>
      <w:r w:rsidR="00B2356F">
        <w:t>(http://www.angularjs.org</w:t>
      </w:r>
      <w:r w:rsidR="009F301F">
        <w:t xml:space="preserve">) </w:t>
      </w:r>
      <w:r>
        <w:t>and</w:t>
      </w:r>
      <w:r w:rsidR="009F301F">
        <w:t xml:space="preserve"> is</w:t>
      </w:r>
      <w:r>
        <w:t xml:space="preserve"> stylized with Materialize</w:t>
      </w:r>
      <w:r w:rsidR="000F5014">
        <w:t xml:space="preserve"> (http://www.</w:t>
      </w:r>
      <w:r w:rsidR="009F301F">
        <w:t>materialize.css</w:t>
      </w:r>
      <w:r w:rsidR="000F5014">
        <w:t>)</w:t>
      </w:r>
      <w:r>
        <w:t>. It is</w:t>
      </w:r>
      <w:r w:rsidRPr="00953E06">
        <w:t xml:space="preserve"> </w:t>
      </w:r>
      <w:r w:rsidR="00EC3DD7" w:rsidRPr="004F6A5F">
        <w:t>BSD</w:t>
      </w:r>
      <w:r w:rsidR="00EC3DD7" w:rsidRPr="004419D9">
        <w:rPr>
          <w:color w:val="FF0000"/>
        </w:rPr>
        <w:t xml:space="preserve"> </w:t>
      </w:r>
      <w:r>
        <w:t xml:space="preserve">open source at </w:t>
      </w:r>
      <w:r w:rsidR="00816F66" w:rsidRPr="002825B9">
        <w:t>http://gutinstinct.ucsd.edu</w:t>
      </w:r>
      <w:r w:rsidR="00816F66">
        <w:t>.</w:t>
      </w:r>
    </w:p>
    <w:p w14:paraId="43FEAF3C" w14:textId="77777777" w:rsidR="009F301F" w:rsidRPr="000F3BB9" w:rsidRDefault="009F301F" w:rsidP="009F301F">
      <w:pPr>
        <w:pStyle w:val="Heading3"/>
      </w:pPr>
      <w:r>
        <w:t>Curating content based on topics</w:t>
      </w:r>
    </w:p>
    <w:p w14:paraId="1C9575BA" w14:textId="77777777" w:rsidR="002037DE" w:rsidRDefault="00B2111E" w:rsidP="004419D9">
      <w:r w:rsidRPr="00724833">
        <w:t>Gut Instinct</w:t>
      </w:r>
      <w:r>
        <w:t xml:space="preserve"> </w:t>
      </w:r>
      <w:r w:rsidR="001F6FE3">
        <w:t xml:space="preserve">provides </w:t>
      </w:r>
      <w:r>
        <w:t>expert</w:t>
      </w:r>
      <w:r w:rsidR="005A61AA">
        <w:t>-</w:t>
      </w:r>
      <w:r w:rsidR="00EC784C">
        <w:t>approved</w:t>
      </w:r>
      <w:r>
        <w:t xml:space="preserve"> learning material including online lectures, science articles and research papers. Participants add articles they feel are useful, which can be fact-checked by experts. </w:t>
      </w:r>
      <w:r w:rsidR="00D34F8F">
        <w:t>The g</w:t>
      </w:r>
      <w:r w:rsidR="005C668A">
        <w:t>ut</w:t>
      </w:r>
      <w:r w:rsidR="00FA6E3B">
        <w:t xml:space="preserve"> microbiome is an active area of research with new results being generated</w:t>
      </w:r>
      <w:r w:rsidR="001F65BE">
        <w:t xml:space="preserve"> rapidly</w:t>
      </w:r>
      <w:r w:rsidR="004864AF">
        <w:t xml:space="preserve">. </w:t>
      </w:r>
      <w:r w:rsidR="008E4869">
        <w:t>A</w:t>
      </w:r>
      <w:r w:rsidR="004864AF">
        <w:t xml:space="preserve"> popular</w:t>
      </w:r>
      <w:r w:rsidR="005408DE">
        <w:t xml:space="preserve"> MOOC</w:t>
      </w:r>
      <w:r w:rsidR="008E4869">
        <w:t xml:space="preserve"> </w:t>
      </w:r>
      <w:r w:rsidR="00E64AA1">
        <w:t>provides an introduction to science the gut microbiome including its relation to</w:t>
      </w:r>
      <w:r w:rsidR="00C62805">
        <w:t xml:space="preserve"> some</w:t>
      </w:r>
      <w:r w:rsidR="00E64AA1">
        <w:t xml:space="preserve"> lifestyle choices</w:t>
      </w:r>
      <w:r w:rsidR="00424070">
        <w:t xml:space="preserve"> </w:t>
      </w:r>
      <w:r w:rsidR="003816DB">
        <w:fldChar w:fldCharType="begin" w:fldLock="1"/>
      </w:r>
      <w:r w:rsidR="008536B3">
        <w:instrText>ADDIN CSL_CITATION { "citationItems" : [ { "id" : "ITEM-1", "itemData" : { "URL" : "https://www.coursera.org/learn/microbiome", "accessed" : { "date-parts" : [ [ "2016", "12", "31" ] ] }, "author" : [ { "dropping-particle" : "", "family" : "Knight", "given" : "R.", "non-dropping-particle" : "", "parse-names" : false, "suffix" : "" }, { "dropping-particle" : "", "family" : "Metcalf", "given" : "J.", "non-dropping-particle" : "", "parse-names" : false, "suffix" : "" }, { "dropping-particle" : "", "family" : "Amato", "given" : "K.", "non-dropping-particle" : "", "parse-names" : false, "suffix" : "" } ], "id" : "ITEM-1", "issued" : { "date-parts" : [ [ "2016" ] ] }, "title" : "Gut Check: Exploring Your Microbiome. Coursera.", "type" : "webpage" }, "uris" : [ "http://www.mendeley.com/documents/?uuid=48421c0c-ad28-4b0e-8f0b-0937bbedd663" ] } ], "mendeley" : { "formattedCitation" : "[36]", "plainTextFormattedCitation" : "[36]", "previouslyFormattedCitation" : "[36]" }, "properties" : { "noteIndex" : 0 }, "schema" : "https://github.com/citation-style-language/schema/raw/master/csl-citation.json" }</w:instrText>
      </w:r>
      <w:r w:rsidR="003816DB">
        <w:fldChar w:fldCharType="separate"/>
      </w:r>
      <w:r w:rsidR="008536B3" w:rsidRPr="008536B3">
        <w:rPr>
          <w:noProof/>
        </w:rPr>
        <w:t>[36]</w:t>
      </w:r>
      <w:r w:rsidR="003816DB">
        <w:fldChar w:fldCharType="end"/>
      </w:r>
      <w:r w:rsidR="004B6CF5">
        <w:t>.</w:t>
      </w:r>
      <w:r w:rsidR="002C2D5C">
        <w:t xml:space="preserve"> </w:t>
      </w:r>
      <w:r w:rsidR="00CE24E8">
        <w:t>P</w:t>
      </w:r>
      <w:r w:rsidR="002C2D5C">
        <w:t xml:space="preserve">opular </w:t>
      </w:r>
      <w:r w:rsidR="00CE24E8">
        <w:t xml:space="preserve">online </w:t>
      </w:r>
      <w:r w:rsidR="002C2D5C">
        <w:t>articles</w:t>
      </w:r>
      <w:r w:rsidR="00CE24E8">
        <w:t xml:space="preserve"> about the microbiome</w:t>
      </w:r>
      <w:r w:rsidR="002C2D5C">
        <w:t xml:space="preserve"> are split between providing </w:t>
      </w:r>
      <w:r w:rsidR="00CE24E8">
        <w:t xml:space="preserve">correct, </w:t>
      </w:r>
      <w:r w:rsidR="002C2D5C">
        <w:t>useful information and clickbait articles with</w:t>
      </w:r>
      <w:r w:rsidR="00695F68">
        <w:t>out</w:t>
      </w:r>
      <w:r w:rsidR="002C2D5C">
        <w:t xml:space="preserve"> scientific validity</w:t>
      </w:r>
      <w:r w:rsidR="00CE24E8">
        <w:t>.</w:t>
      </w:r>
    </w:p>
    <w:p w14:paraId="2CD22DBF" w14:textId="77777777" w:rsidR="00684B6A" w:rsidRPr="002037DE" w:rsidRDefault="0001798D" w:rsidP="004419D9">
      <w:r w:rsidRPr="0092737D">
        <w:t xml:space="preserve">Gut Instinct </w:t>
      </w:r>
      <w:r w:rsidR="003D25F2" w:rsidRPr="0092737D">
        <w:t>organizes the learning</w:t>
      </w:r>
      <w:r w:rsidR="003D25F2">
        <w:t xml:space="preserve"> material</w:t>
      </w:r>
      <w:r>
        <w:t xml:space="preserve"> based on topics</w:t>
      </w:r>
      <w:r w:rsidR="00495C3A">
        <w:t xml:space="preserve"> such as diet or antibiotics</w:t>
      </w:r>
      <w:r>
        <w:t>.</w:t>
      </w:r>
      <w:r w:rsidR="00CC4D87">
        <w:t xml:space="preserve"> </w:t>
      </w:r>
      <w:r w:rsidR="0010235B">
        <w:t xml:space="preserve">A topic-based classification of learning material </w:t>
      </w:r>
      <w:r w:rsidR="00706880">
        <w:t xml:space="preserve">provides </w:t>
      </w:r>
      <w:r w:rsidR="00162F95">
        <w:t xml:space="preserve">two </w:t>
      </w:r>
      <w:r w:rsidR="006836A9">
        <w:t>advan</w:t>
      </w:r>
      <w:r>
        <w:t>t</w:t>
      </w:r>
      <w:r w:rsidR="006836A9">
        <w:t>a</w:t>
      </w:r>
      <w:r>
        <w:t xml:space="preserve">ges: </w:t>
      </w:r>
      <w:r w:rsidR="006836A9">
        <w:t xml:space="preserve">(a) People can </w:t>
      </w:r>
      <w:r w:rsidR="000D6CF0">
        <w:t xml:space="preserve">deeply </w:t>
      </w:r>
      <w:r w:rsidR="006836A9">
        <w:t>focus on the topics that interest them, and (b)</w:t>
      </w:r>
      <w:r w:rsidR="009F407C">
        <w:t xml:space="preserve"> </w:t>
      </w:r>
      <w:r w:rsidR="00B70A34">
        <w:t>Topics relate</w:t>
      </w:r>
      <w:r w:rsidR="009F407C">
        <w:t>d</w:t>
      </w:r>
      <w:r w:rsidR="00B70A34">
        <w:t xml:space="preserve"> to specific </w:t>
      </w:r>
      <w:r w:rsidR="000D6CF0">
        <w:t xml:space="preserve">lifestyle </w:t>
      </w:r>
      <w:r w:rsidR="00B70A34">
        <w:t>aspects can</w:t>
      </w:r>
      <w:r w:rsidR="009F6D08">
        <w:t xml:space="preserve"> </w:t>
      </w:r>
      <w:r w:rsidR="00D54264">
        <w:t>trigger specific</w:t>
      </w:r>
      <w:r w:rsidR="00C5301E">
        <w:t xml:space="preserve"> questions</w:t>
      </w:r>
      <w:r w:rsidR="00473F8F">
        <w:t xml:space="preserve">. </w:t>
      </w:r>
      <w:r w:rsidR="00B70A34">
        <w:t>The topics pages include</w:t>
      </w:r>
      <w:r w:rsidR="00473F8F">
        <w:t xml:space="preserve"> videos and articles about</w:t>
      </w:r>
      <w:r w:rsidR="00B70A34">
        <w:t xml:space="preserve"> diet, </w:t>
      </w:r>
      <w:r w:rsidR="00B70A34">
        <w:lastRenderedPageBreak/>
        <w:t xml:space="preserve">antibiotics, probiotics, </w:t>
      </w:r>
      <w:r w:rsidR="00586D32">
        <w:t xml:space="preserve">physiology, and genetics based on </w:t>
      </w:r>
      <w:r w:rsidR="00D54264">
        <w:t>vetted</w:t>
      </w:r>
      <w:r w:rsidR="00586D32">
        <w:t xml:space="preserve"> content fr</w:t>
      </w:r>
      <w:r w:rsidR="00473F8F">
        <w:t>o</w:t>
      </w:r>
      <w:r w:rsidR="00586D32">
        <w:t xml:space="preserve">m online </w:t>
      </w:r>
      <w:r w:rsidR="00473F8F">
        <w:t>sources</w:t>
      </w:r>
      <w:r w:rsidR="00586D32">
        <w:t>.</w:t>
      </w:r>
      <w:r w:rsidR="003D1F45">
        <w:t xml:space="preserve"> </w:t>
      </w:r>
      <w:r w:rsidR="002962A6">
        <w:t xml:space="preserve">Quick multiple-choice questions with detailed feedback </w:t>
      </w:r>
      <w:r w:rsidR="005306A5">
        <w:t xml:space="preserve">at every topic page </w:t>
      </w:r>
      <w:r w:rsidR="00F839F7">
        <w:t xml:space="preserve">help </w:t>
      </w:r>
      <w:r w:rsidR="009F197A">
        <w:t>peopl</w:t>
      </w:r>
      <w:r w:rsidR="00F839F7">
        <w:t>e</w:t>
      </w:r>
      <w:r w:rsidR="009F197A">
        <w:t xml:space="preserve"> test their understanding</w:t>
      </w:r>
      <w:r w:rsidR="00F670E6">
        <w:t xml:space="preserve"> (</w:t>
      </w:r>
      <w:r w:rsidR="002D0887">
        <w:fldChar w:fldCharType="begin"/>
      </w:r>
      <w:r w:rsidR="002D0887">
        <w:instrText xml:space="preserve"> REF _Ref345803590 \h </w:instrText>
      </w:r>
      <w:r w:rsidR="002D0887">
        <w:fldChar w:fldCharType="separate"/>
      </w:r>
      <w:r w:rsidR="00F2096A">
        <w:t xml:space="preserve">Figure </w:t>
      </w:r>
      <w:r w:rsidR="00F2096A">
        <w:rPr>
          <w:noProof/>
        </w:rPr>
        <w:t>3</w:t>
      </w:r>
      <w:r w:rsidR="002D0887">
        <w:fldChar w:fldCharType="end"/>
      </w:r>
      <w:r w:rsidR="002D0887">
        <w:t xml:space="preserve">). </w:t>
      </w:r>
      <w:r w:rsidR="003D1F45">
        <w:t>Overall, these elements of the interface form the learning part of the system</w:t>
      </w:r>
      <w:r w:rsidR="002B1B86">
        <w:t xml:space="preserve">. </w:t>
      </w:r>
    </w:p>
    <w:p w14:paraId="1631D5AD" w14:textId="77777777" w:rsidR="00C06D46" w:rsidRPr="00D10C55" w:rsidRDefault="00C06D46" w:rsidP="004419D9">
      <w:pPr>
        <w:pStyle w:val="Heading2"/>
      </w:pPr>
      <w:r w:rsidRPr="00D10C55">
        <w:t xml:space="preserve">GutBoard: </w:t>
      </w:r>
      <w:r w:rsidR="00CC56A8">
        <w:t>Discussing and a</w:t>
      </w:r>
      <w:r w:rsidR="00F2544B">
        <w:t>nswering questions</w:t>
      </w:r>
    </w:p>
    <w:p w14:paraId="10DF06CC" w14:textId="77777777" w:rsidR="00E8232E" w:rsidRPr="00C13133" w:rsidRDefault="00E80752">
      <w:r>
        <w:rPr>
          <w:noProof/>
        </w:rPr>
        <mc:AlternateContent>
          <mc:Choice Requires="wps">
            <w:drawing>
              <wp:anchor distT="0" distB="0" distL="114300" distR="114300" simplePos="0" relativeHeight="251661824" behindDoc="0" locked="0" layoutInCell="1" allowOverlap="0" wp14:anchorId="01BF7884" wp14:editId="297F1D3F">
                <wp:simplePos x="0" y="0"/>
                <wp:positionH relativeFrom="column">
                  <wp:posOffset>43180</wp:posOffset>
                </wp:positionH>
                <wp:positionV relativeFrom="margin">
                  <wp:posOffset>5715</wp:posOffset>
                </wp:positionV>
                <wp:extent cx="3042920" cy="1454150"/>
                <wp:effectExtent l="0" t="0" r="0" b="0"/>
                <wp:wrapThrough wrapText="bothSides">
                  <wp:wrapPolygon edited="0">
                    <wp:start x="0" y="0"/>
                    <wp:lineTo x="21600" y="0"/>
                    <wp:lineTo x="21600" y="21600"/>
                    <wp:lineTo x="0" y="21600"/>
                    <wp:lineTo x="0" y="0"/>
                  </wp:wrapPolygon>
                </wp:wrapThrough>
                <wp:docPr id="1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42920" cy="145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C3EEA" w14:textId="77777777" w:rsidR="008D5C3C" w:rsidRDefault="00E80752" w:rsidP="008D5C3C">
                            <w:pPr>
                              <w:keepNext/>
                            </w:pPr>
                            <w:r w:rsidRPr="00143052">
                              <w:rPr>
                                <w:noProof/>
                                <w:lang w:eastAsia="zh-CN"/>
                              </w:rPr>
                              <w:drawing>
                                <wp:inline distT="0" distB="0" distL="0" distR="0" wp14:anchorId="05EA54F3" wp14:editId="09C9AA99">
                                  <wp:extent cx="2983230" cy="1026795"/>
                                  <wp:effectExtent l="0" t="0" r="0" b="0"/>
                                  <wp:docPr id="14"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7">
                                            <a:extLst>
                                              <a:ext uri="{28A0092B-C50C-407E-A947-70E740481C1C}">
                                                <a14:useLocalDpi xmlns:a14="http://schemas.microsoft.com/office/drawing/2010/main" val="0"/>
                                              </a:ext>
                                            </a:extLst>
                                          </a:blip>
                                          <a:srcRect l="1575" t="8102" r="1688" b="23151"/>
                                          <a:stretch>
                                            <a:fillRect/>
                                          </a:stretch>
                                        </pic:blipFill>
                                        <pic:spPr bwMode="auto">
                                          <a:xfrm>
                                            <a:off x="0" y="0"/>
                                            <a:ext cx="2983230" cy="1026795"/>
                                          </a:xfrm>
                                          <a:prstGeom prst="rect">
                                            <a:avLst/>
                                          </a:prstGeom>
                                          <a:noFill/>
                                          <a:ln>
                                            <a:noFill/>
                                          </a:ln>
                                        </pic:spPr>
                                      </pic:pic>
                                    </a:graphicData>
                                  </a:graphic>
                                </wp:inline>
                              </w:drawing>
                            </w:r>
                          </w:p>
                          <w:p w14:paraId="08D68D9F" w14:textId="77777777" w:rsidR="008D5C3C" w:rsidRDefault="008D5C3C" w:rsidP="008D5C3C">
                            <w:pPr>
                              <w:pStyle w:val="Caption"/>
                            </w:pPr>
                            <w:bookmarkStart w:id="10" w:name="_Ref345803590"/>
                            <w:r>
                              <w:t xml:space="preserve">Figure </w:t>
                            </w:r>
                            <w:r w:rsidR="00DF7C63">
                              <w:fldChar w:fldCharType="begin"/>
                            </w:r>
                            <w:r w:rsidR="00DF7C63">
                              <w:instrText xml:space="preserve"> SEQ Figure \* ARABIC </w:instrText>
                            </w:r>
                            <w:r w:rsidR="00DF7C63">
                              <w:fldChar w:fldCharType="separate"/>
                            </w:r>
                            <w:r w:rsidR="00F2096A">
                              <w:rPr>
                                <w:noProof/>
                              </w:rPr>
                              <w:t>3</w:t>
                            </w:r>
                            <w:r w:rsidR="00DF7C63">
                              <w:rPr>
                                <w:noProof/>
                              </w:rPr>
                              <w:fldChar w:fldCharType="end"/>
                            </w:r>
                            <w:bookmarkEnd w:id="10"/>
                            <w:r>
                              <w:t xml:space="preserve">: A question on Topics page for diet to test </w:t>
                            </w:r>
                            <w:r>
                              <w:br/>
                              <w:t>understanding of the learning material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BF7884" id="Text Box 34" o:spid="_x0000_s1029" type="#_x0000_t202" style="position:absolute;left:0;text-align:left;margin-left:3.4pt;margin-top:.45pt;width:239.6pt;height:114.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" o:allowoverlap="f" filled="f" stroked="f">
                <v:path arrowok="t"/>
                <v:textbox inset="0,0,0,0">
                  <w:txbxContent>
                    <w:p w14:paraId="780C3EEA" w14:textId="77777777" w:rsidR="008D5C3C" w:rsidRDefault="00E80752" w:rsidP="008D5C3C">
                      <w:pPr>
                        <w:keepNext/>
                      </w:pPr>
                      <w:r w:rsidRPr="00143052">
                        <w:rPr>
                          <w:noProof/>
                          <w:lang w:eastAsia="zh-CN"/>
                        </w:rPr>
                        <w:drawing>
                          <wp:inline distT="0" distB="0" distL="0" distR="0" wp14:anchorId="05EA54F3" wp14:editId="09C9AA99">
                            <wp:extent cx="2983230" cy="1026795"/>
                            <wp:effectExtent l="0" t="0" r="0" b="0"/>
                            <wp:docPr id="14"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8">
                                      <a:extLst>
                                        <a:ext uri="{28A0092B-C50C-407E-A947-70E740481C1C}">
                                          <a14:useLocalDpi xmlns:a14="http://schemas.microsoft.com/office/drawing/2010/main" val="0"/>
                                        </a:ext>
                                      </a:extLst>
                                    </a:blip>
                                    <a:srcRect l="1575" t="8102" r="1688" b="23151"/>
                                    <a:stretch>
                                      <a:fillRect/>
                                    </a:stretch>
                                  </pic:blipFill>
                                  <pic:spPr bwMode="auto">
                                    <a:xfrm>
                                      <a:off x="0" y="0"/>
                                      <a:ext cx="2983230" cy="1026795"/>
                                    </a:xfrm>
                                    <a:prstGeom prst="rect">
                                      <a:avLst/>
                                    </a:prstGeom>
                                    <a:noFill/>
                                    <a:ln>
                                      <a:noFill/>
                                    </a:ln>
                                  </pic:spPr>
                                </pic:pic>
                              </a:graphicData>
                            </a:graphic>
                          </wp:inline>
                        </w:drawing>
                      </w:r>
                    </w:p>
                    <w:p w14:paraId="08D68D9F" w14:textId="77777777" w:rsidR="008D5C3C" w:rsidRDefault="008D5C3C" w:rsidP="008D5C3C">
                      <w:pPr>
                        <w:pStyle w:val="Caption"/>
                      </w:pPr>
                      <w:bookmarkStart w:id="13" w:name="_Ref345803590"/>
                      <w:r>
                        <w:t xml:space="preserve">Figure </w:t>
                      </w:r>
                      <w:fldSimple w:instr=" SEQ Figure \* ARABIC ">
                        <w:r w:rsidR="00F2096A">
                          <w:rPr>
                            <w:noProof/>
                          </w:rPr>
                          <w:t>3</w:t>
                        </w:r>
                      </w:fldSimple>
                      <w:bookmarkEnd w:id="13"/>
                      <w:r>
                        <w:t xml:space="preserve">: A question on Topics page for diet to test </w:t>
                      </w:r>
                      <w:r>
                        <w:br/>
                        <w:t>understanding of the learning material</w:t>
                      </w:r>
                    </w:p>
                  </w:txbxContent>
                </v:textbox>
                <w10:wrap type="through" anchory="margin"/>
              </v:shape>
            </w:pict>
          </mc:Fallback>
        </mc:AlternateContent>
      </w:r>
      <w:r w:rsidR="00516A63">
        <w:t xml:space="preserve">The </w:t>
      </w:r>
      <w:r w:rsidR="002171A6">
        <w:t>GutBoard</w:t>
      </w:r>
      <w:r w:rsidR="002B29FB">
        <w:t xml:space="preserve"> provides a discussion</w:t>
      </w:r>
      <w:r w:rsidR="00F1305B">
        <w:t xml:space="preserve"> </w:t>
      </w:r>
      <w:r w:rsidR="002B29FB">
        <w:t xml:space="preserve">board with </w:t>
      </w:r>
      <w:r w:rsidR="00707363">
        <w:t xml:space="preserve">user-generated </w:t>
      </w:r>
      <w:r w:rsidR="002B29FB">
        <w:t>questions</w:t>
      </w:r>
      <w:r w:rsidR="00CA441A">
        <w:t xml:space="preserve"> </w:t>
      </w:r>
      <w:r w:rsidR="002B29FB">
        <w:t>tagged by topics</w:t>
      </w:r>
      <w:r w:rsidR="000060A0">
        <w:t xml:space="preserve"> </w:t>
      </w:r>
      <w:r w:rsidR="007D2C2F">
        <w:t>(</w:t>
      </w:r>
      <w:r w:rsidR="00FF783F">
        <w:fldChar w:fldCharType="begin"/>
      </w:r>
      <w:r w:rsidR="00FF783F">
        <w:instrText xml:space="preserve"> REF _Ref345803214 \h </w:instrText>
      </w:r>
      <w:r w:rsidR="00FF783F">
        <w:fldChar w:fldCharType="separate"/>
      </w:r>
      <w:r w:rsidR="00F2096A">
        <w:t xml:space="preserve">Figure </w:t>
      </w:r>
      <w:r w:rsidR="00F2096A">
        <w:rPr>
          <w:noProof/>
        </w:rPr>
        <w:t>5</w:t>
      </w:r>
      <w:r w:rsidR="00FF783F">
        <w:fldChar w:fldCharType="end"/>
      </w:r>
      <w:r w:rsidR="00C92C11">
        <w:t>(a)</w:t>
      </w:r>
      <w:r w:rsidR="002B29FB">
        <w:t xml:space="preserve">). </w:t>
      </w:r>
      <w:r w:rsidR="00804FD6">
        <w:t>People</w:t>
      </w:r>
      <w:r w:rsidR="00CA441A">
        <w:t xml:space="preserve"> </w:t>
      </w:r>
      <w:r w:rsidR="00F34F2D">
        <w:t>can browse</w:t>
      </w:r>
      <w:r w:rsidR="0084124B">
        <w:t xml:space="preserve"> </w:t>
      </w:r>
      <w:r w:rsidR="00F34F2D">
        <w:t xml:space="preserve">questions, answer them, </w:t>
      </w:r>
      <w:r w:rsidR="00335896">
        <w:t xml:space="preserve">or </w:t>
      </w:r>
      <w:r w:rsidR="00F34F2D">
        <w:t>participate in discussions.</w:t>
      </w:r>
      <w:r w:rsidR="002B34E3">
        <w:t xml:space="preserve"> </w:t>
      </w:r>
      <w:r w:rsidR="00C71A5D">
        <w:t xml:space="preserve">GutBoard presents unanswered questions first. </w:t>
      </w:r>
      <w:r w:rsidR="0020783B">
        <w:t>The m</w:t>
      </w:r>
      <w:r w:rsidR="007B11A5">
        <w:t>ost popular questions (in terms of discussion comments) bubble to the top of the board</w:t>
      </w:r>
      <w:r w:rsidR="00CE4584">
        <w:t>.</w:t>
      </w:r>
      <w:r w:rsidR="002C26EF" w:rsidRPr="002C26EF">
        <w:rPr>
          <w:noProof/>
        </w:rPr>
        <w:t xml:space="preserve"> </w:t>
      </w:r>
    </w:p>
    <w:p w14:paraId="57147562" w14:textId="77777777" w:rsidR="0066105F" w:rsidRDefault="0066105F" w:rsidP="0066105F">
      <w:pPr>
        <w:pStyle w:val="Heading2"/>
      </w:pPr>
      <w:r>
        <w:t>Adding questions</w:t>
      </w:r>
      <w:r w:rsidR="00CF4454" w:rsidRPr="00CF4454">
        <w:rPr>
          <w:noProof/>
        </w:rPr>
        <w:t xml:space="preserve"> </w:t>
      </w:r>
    </w:p>
    <w:p w14:paraId="46E8100F" w14:textId="77777777" w:rsidR="00E25F23" w:rsidRDefault="00E80752" w:rsidP="00A37B35">
      <w:r>
        <w:rPr>
          <w:noProof/>
        </w:rPr>
        <mc:AlternateContent>
          <mc:Choice Requires="wps">
            <w:drawing>
              <wp:anchor distT="0" distB="54610" distL="114300" distR="114300" simplePos="0" relativeHeight="251663872" behindDoc="0" locked="0" layoutInCell="1" allowOverlap="0" wp14:anchorId="0C91C3B2" wp14:editId="4F0D4AEC">
                <wp:simplePos x="0" y="0"/>
                <wp:positionH relativeFrom="margin">
                  <wp:align>right</wp:align>
                </wp:positionH>
                <wp:positionV relativeFrom="margin">
                  <wp:align>top</wp:align>
                </wp:positionV>
                <wp:extent cx="3044825" cy="1480185"/>
                <wp:effectExtent l="0" t="0" r="0" b="0"/>
                <wp:wrapTopAndBottom/>
                <wp:docPr id="1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4825" cy="1480185"/>
                        </a:xfrm>
                        <a:prstGeom prst="rect">
                          <a:avLst/>
                        </a:prstGeom>
                        <a:noFill/>
                        <a:ln>
                          <a:noFill/>
                        </a:ln>
                        <a:effectLst/>
                        <a:extLst>
                          <a:ext uri="{FAA26D3D-D897-4be2-8F04-BA451C77F1D7}"/>
                          <a:ext uri="{C572A759-6A51-4108-AA02-DFA0A04FC94B}"/>
                        </a:extLst>
                      </wps:spPr>
                      <wps:txbx>
                        <w:txbxContent>
                          <w:p w14:paraId="700C1223" w14:textId="77777777" w:rsidR="007D403D" w:rsidRDefault="00E80752" w:rsidP="007D403D">
                            <w:pPr>
                              <w:keepNext/>
                            </w:pPr>
                            <w:r w:rsidRPr="00143052">
                              <w:rPr>
                                <w:noProof/>
                                <w:lang w:eastAsia="zh-CN"/>
                              </w:rPr>
                              <w:drawing>
                                <wp:inline distT="0" distB="0" distL="0" distR="0" wp14:anchorId="18A26B87" wp14:editId="2A03D982">
                                  <wp:extent cx="2894965" cy="1009650"/>
                                  <wp:effectExtent l="0" t="0" r="0" b="0"/>
                                  <wp:docPr id="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9">
                                            <a:extLst>
                                              <a:ext uri="{28A0092B-C50C-407E-A947-70E740481C1C}">
                                                <a14:useLocalDpi xmlns:a14="http://schemas.microsoft.com/office/drawing/2010/main" val="0"/>
                                              </a:ext>
                                            </a:extLst>
                                          </a:blip>
                                          <a:srcRect l="2235" t="11565" b="-5417"/>
                                          <a:stretch>
                                            <a:fillRect/>
                                          </a:stretch>
                                        </pic:blipFill>
                                        <pic:spPr bwMode="auto">
                                          <a:xfrm>
                                            <a:off x="0" y="0"/>
                                            <a:ext cx="2894965" cy="1009650"/>
                                          </a:xfrm>
                                          <a:prstGeom prst="rect">
                                            <a:avLst/>
                                          </a:prstGeom>
                                          <a:noFill/>
                                          <a:ln>
                                            <a:noFill/>
                                          </a:ln>
                                        </pic:spPr>
                                      </pic:pic>
                                    </a:graphicData>
                                  </a:graphic>
                                </wp:inline>
                              </w:drawing>
                            </w:r>
                          </w:p>
                          <w:p w14:paraId="1A20AF98" w14:textId="77777777" w:rsidR="007D403D" w:rsidRDefault="007D403D" w:rsidP="007D403D">
                            <w:pPr>
                              <w:pStyle w:val="Caption"/>
                            </w:pPr>
                            <w:bookmarkStart w:id="11" w:name="_Ref345803275"/>
                            <w:r>
                              <w:t xml:space="preserve">Figure </w:t>
                            </w:r>
                            <w:r w:rsidR="00DF7C63">
                              <w:fldChar w:fldCharType="begin"/>
                            </w:r>
                            <w:r w:rsidR="00DF7C63">
                              <w:instrText xml:space="preserve"> SEQ Figure \* ARABIC </w:instrText>
                            </w:r>
                            <w:r w:rsidR="00DF7C63">
                              <w:fldChar w:fldCharType="separate"/>
                            </w:r>
                            <w:r w:rsidR="00F2096A">
                              <w:rPr>
                                <w:noProof/>
                              </w:rPr>
                              <w:t>4</w:t>
                            </w:r>
                            <w:r w:rsidR="00DF7C63">
                              <w:rPr>
                                <w:noProof/>
                              </w:rPr>
                              <w:fldChar w:fldCharType="end"/>
                            </w:r>
                            <w:bookmarkEnd w:id="11"/>
                            <w:r>
                              <w:t>: An example of a nudge used in Gut Instinct to remind people of their role as a citizen scientist in raising interesting questions about the gut microbiome</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91C3B2" id="Text Box 10" o:spid="_x0000_s1030" type="#_x0000_t202" style="position:absolute;left:0;text-align:left;margin-left:188.55pt;margin-top:0;width:239.75pt;height:116.55pt;z-index:251663872;visibility:visible;mso-wrap-style:square;mso-width-percent:0;mso-height-percent:0;mso-wrap-distance-left:9pt;mso-wrap-distance-top:0;mso-wrap-distance-right:9pt;mso-wrap-distance-bottom:4.3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" o:allowoverlap="f" filled="f" stroked="f">
                <v:textbox style="mso-fit-shape-to-text:t" inset=".êmm,0,0,0">
                  <w:txbxContent>
                    <w:p w14:paraId="700C1223" w14:textId="77777777" w:rsidR="007D403D" w:rsidRDefault="00E80752" w:rsidP="007D403D">
                      <w:pPr>
                        <w:keepNext/>
                      </w:pPr>
                      <w:r w:rsidRPr="00143052">
                        <w:rPr>
                          <w:noProof/>
                          <w:lang w:eastAsia="zh-CN"/>
                        </w:rPr>
                        <w:drawing>
                          <wp:inline distT="0" distB="0" distL="0" distR="0" wp14:anchorId="18A26B87" wp14:editId="2A03D982">
                            <wp:extent cx="2894965" cy="1009650"/>
                            <wp:effectExtent l="0" t="0" r="0" b="0"/>
                            <wp:docPr id="4"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0">
                                      <a:extLst>
                                        <a:ext uri="{28A0092B-C50C-407E-A947-70E740481C1C}">
                                          <a14:useLocalDpi xmlns:a14="http://schemas.microsoft.com/office/drawing/2010/main" val="0"/>
                                        </a:ext>
                                      </a:extLst>
                                    </a:blip>
                                    <a:srcRect l="2235" t="11565" b="-5417"/>
                                    <a:stretch>
                                      <a:fillRect/>
                                    </a:stretch>
                                  </pic:blipFill>
                                  <pic:spPr bwMode="auto">
                                    <a:xfrm>
                                      <a:off x="0" y="0"/>
                                      <a:ext cx="2894965" cy="1009650"/>
                                    </a:xfrm>
                                    <a:prstGeom prst="rect">
                                      <a:avLst/>
                                    </a:prstGeom>
                                    <a:noFill/>
                                    <a:ln>
                                      <a:noFill/>
                                    </a:ln>
                                  </pic:spPr>
                                </pic:pic>
                              </a:graphicData>
                            </a:graphic>
                          </wp:inline>
                        </w:drawing>
                      </w:r>
                    </w:p>
                    <w:p w14:paraId="1A20AF98" w14:textId="77777777" w:rsidR="007D403D" w:rsidRDefault="007D403D" w:rsidP="007D403D">
                      <w:pPr>
                        <w:pStyle w:val="Caption"/>
                      </w:pPr>
                      <w:bookmarkStart w:id="15" w:name="_Ref345803275"/>
                      <w:r>
                        <w:t xml:space="preserve">Figure </w:t>
                      </w:r>
                      <w:fldSimple w:instr=" SEQ Figure \* ARABIC ">
                        <w:r w:rsidR="00F2096A">
                          <w:rPr>
                            <w:noProof/>
                          </w:rPr>
                          <w:t>4</w:t>
                        </w:r>
                      </w:fldSimple>
                      <w:bookmarkEnd w:id="15"/>
                      <w:r>
                        <w:t>: An example of a nudge used in Gut Instinct to remind people of their role as a citizen scientist in raising interesting questions about the gut microbiome</w:t>
                      </w:r>
                    </w:p>
                  </w:txbxContent>
                </v:textbox>
                <w10:wrap type="topAndBottom" anchorx="margin" anchory="margin"/>
              </v:shape>
            </w:pict>
          </mc:Fallback>
        </mc:AlternateContent>
      </w:r>
      <w:r w:rsidR="002A7D80">
        <w:t>Gut Instinct</w:t>
      </w:r>
      <w:r w:rsidR="002A7D80" w:rsidRPr="00FD68C2">
        <w:t xml:space="preserve"> provide</w:t>
      </w:r>
      <w:r w:rsidR="002A7D80">
        <w:t>s</w:t>
      </w:r>
      <w:r w:rsidR="002A7D80" w:rsidRPr="00FD68C2">
        <w:t xml:space="preserve"> different tutorials, articles, and expert examples to </w:t>
      </w:r>
      <w:r w:rsidR="002A7D80">
        <w:t xml:space="preserve">help users </w:t>
      </w:r>
      <w:r w:rsidR="002C29AD">
        <w:t>contribute</w:t>
      </w:r>
      <w:r w:rsidR="002A7D80">
        <w:t xml:space="preserve">. </w:t>
      </w:r>
      <w:r w:rsidR="003A33D6">
        <w:t>Gut Instinct</w:t>
      </w:r>
      <w:r w:rsidR="007178F5">
        <w:t xml:space="preserve"> </w:t>
      </w:r>
      <w:r w:rsidR="003A33D6">
        <w:t>req</w:t>
      </w:r>
      <w:r w:rsidR="00C94227">
        <w:t>uires that questions have a two-</w:t>
      </w:r>
      <w:r w:rsidR="003A33D6">
        <w:t>part structure</w:t>
      </w:r>
      <w:r w:rsidR="00CB408A">
        <w:t>:</w:t>
      </w:r>
      <w:r w:rsidR="003A33D6">
        <w:t xml:space="preserve"> a yes/no question </w:t>
      </w:r>
      <w:r w:rsidR="00C94227">
        <w:t>followed by</w:t>
      </w:r>
      <w:r w:rsidR="00A467DB">
        <w:t xml:space="preserve"> </w:t>
      </w:r>
      <w:r w:rsidR="003A33D6">
        <w:t xml:space="preserve">an open-ended elaboration. </w:t>
      </w:r>
      <w:r w:rsidR="00C94227">
        <w:t>For example, the yes/no question “</w:t>
      </w:r>
      <w:r w:rsidR="00C94227" w:rsidRPr="00953E06">
        <w:t>Do you take any meal replacements such as protein powders</w:t>
      </w:r>
      <w:r w:rsidR="00C94227">
        <w:t>?” might be followed by “</w:t>
      </w:r>
      <w:r w:rsidR="00C94227" w:rsidRPr="00953E06">
        <w:t>Do</w:t>
      </w:r>
      <w:r w:rsidR="00C94227">
        <w:t xml:space="preserve"> y</w:t>
      </w:r>
      <w:r w:rsidR="00892631">
        <w:t>ou take them on a daily basis?”</w:t>
      </w:r>
      <w:r w:rsidR="00C94227">
        <w:t xml:space="preserve"> </w:t>
      </w:r>
      <w:r w:rsidR="003A33D6">
        <w:t>This structure</w:t>
      </w:r>
      <w:r w:rsidR="00E5082A">
        <w:t xml:space="preserve"> addresses two</w:t>
      </w:r>
      <w:r w:rsidR="003A33D6">
        <w:t xml:space="preserve"> problems we witnessed with pilot users</w:t>
      </w:r>
      <w:r w:rsidR="00E25F23">
        <w:t xml:space="preserve">: (a) </w:t>
      </w:r>
      <w:r w:rsidR="008A7B7C">
        <w:t xml:space="preserve">Some questions were </w:t>
      </w:r>
      <w:r w:rsidR="001918D7">
        <w:t xml:space="preserve">actually </w:t>
      </w:r>
      <w:r w:rsidR="008A7B7C">
        <w:t>multiple different questions, confusing readers</w:t>
      </w:r>
      <w:r w:rsidR="00E25F23">
        <w:t xml:space="preserve"> (b) </w:t>
      </w:r>
      <w:r w:rsidR="00C61AF3">
        <w:t>R</w:t>
      </w:r>
      <w:r w:rsidR="00E25F23">
        <w:t>eaders had to read every question in full to understand what was being asked, even if the topic was not relevant to them</w:t>
      </w:r>
      <w:r w:rsidR="00F938F8">
        <w:t xml:space="preserve">. </w:t>
      </w:r>
      <w:r w:rsidR="006A33DB">
        <w:t xml:space="preserve">With this structure, every question </w:t>
      </w:r>
      <w:r w:rsidR="000D698C">
        <w:t>has a single focused topic</w:t>
      </w:r>
      <w:r w:rsidR="00D355A4">
        <w:t xml:space="preserve">. </w:t>
      </w:r>
      <w:r w:rsidR="00C94227" w:rsidRPr="007E042B">
        <w:t>Participants can also start</w:t>
      </w:r>
      <w:r w:rsidR="000A0887" w:rsidRPr="007E042B">
        <w:t xml:space="preserve"> a discussion about the ques</w:t>
      </w:r>
      <w:r w:rsidR="00C94227" w:rsidRPr="007E042B">
        <w:t>tion and provide</w:t>
      </w:r>
      <w:r w:rsidR="000A0887" w:rsidRPr="007E042B">
        <w:t xml:space="preserve"> relevant tags</w:t>
      </w:r>
      <w:r w:rsidR="00F938F8" w:rsidRPr="007E042B">
        <w:t xml:space="preserve">. </w:t>
      </w:r>
      <w:r w:rsidR="00FD5AB3" w:rsidRPr="007E042B">
        <w:t>“</w:t>
      </w:r>
      <w:r w:rsidR="006A33DB">
        <w:t>Add Question</w:t>
      </w:r>
      <w:r w:rsidR="00FD5AB3">
        <w:t>”</w:t>
      </w:r>
      <w:r w:rsidR="006A33DB">
        <w:t xml:space="preserve"> box in </w:t>
      </w:r>
      <w:r w:rsidR="00FF783F">
        <w:fldChar w:fldCharType="begin"/>
      </w:r>
      <w:r w:rsidR="00FF783F">
        <w:instrText xml:space="preserve"> REF _Ref345803214 \h </w:instrText>
      </w:r>
      <w:r w:rsidR="00FF783F">
        <w:fldChar w:fldCharType="separate"/>
      </w:r>
      <w:r w:rsidR="00F2096A">
        <w:t xml:space="preserve">Figure </w:t>
      </w:r>
      <w:r w:rsidR="00F2096A">
        <w:rPr>
          <w:noProof/>
        </w:rPr>
        <w:t>5</w:t>
      </w:r>
      <w:r w:rsidR="00FF783F">
        <w:fldChar w:fldCharType="end"/>
      </w:r>
      <w:r w:rsidR="0042781D">
        <w:t>(b)</w:t>
      </w:r>
      <w:r w:rsidR="006A33DB">
        <w:t xml:space="preserve"> shows the </w:t>
      </w:r>
      <w:r w:rsidR="0027232B">
        <w:t>interface</w:t>
      </w:r>
      <w:r w:rsidR="006A33DB">
        <w:t>.</w:t>
      </w:r>
      <w:r w:rsidR="002C26EF" w:rsidRPr="002C26EF">
        <w:rPr>
          <w:rFonts w:ascii="Times" w:hAnsi="Times"/>
          <w:noProof/>
        </w:rPr>
        <w:t xml:space="preserve"> </w:t>
      </w:r>
    </w:p>
    <w:p w14:paraId="4FBCF906" w14:textId="77777777" w:rsidR="00664ED2" w:rsidRDefault="00664ED2">
      <w:pPr>
        <w:pStyle w:val="Heading3"/>
      </w:pPr>
      <w:r>
        <w:t>Nudges to think creatively</w:t>
      </w:r>
      <w:r w:rsidR="009A6613">
        <w:t xml:space="preserve"> and to stay on task</w:t>
      </w:r>
    </w:p>
    <w:p w14:paraId="1FAA3266" w14:textId="77777777" w:rsidR="007E042B" w:rsidRDefault="00E80752" w:rsidP="00A7447E">
      <w:pPr>
        <w:rPr>
          <w:rFonts w:ascii="Times" w:hAnsi="Times"/>
          <w:noProof/>
        </w:rPr>
      </w:pPr>
      <w:r>
        <w:rPr>
          <w:noProof/>
        </w:rPr>
        <mc:AlternateContent>
          <mc:Choice Requires="wps">
            <w:drawing>
              <wp:anchor distT="54610" distB="0" distL="114300" distR="114300" simplePos="0" relativeHeight="251662848" behindDoc="0" locked="0" layoutInCell="1" allowOverlap="0" wp14:anchorId="4C000F9C" wp14:editId="39639F46">
                <wp:simplePos x="0" y="0"/>
                <wp:positionH relativeFrom="margin">
                  <wp:align>center</wp:align>
                </wp:positionH>
                <wp:positionV relativeFrom="margin">
                  <wp:align>bottom</wp:align>
                </wp:positionV>
                <wp:extent cx="6400800" cy="3914140"/>
                <wp:effectExtent l="0" t="0" r="0" b="0"/>
                <wp:wrapTopAndBottom/>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3914140"/>
                        </a:xfrm>
                        <a:prstGeom prst="rect">
                          <a:avLst/>
                        </a:prstGeom>
                        <a:noFill/>
                        <a:ln>
                          <a:noFill/>
                        </a:ln>
                        <a:effectLst/>
                        <a:extLst>
                          <a:ext uri="{FAA26D3D-D897-4be2-8F04-BA451C77F1D7}"/>
                          <a:ext uri="{C572A759-6A51-4108-AA02-DFA0A04FC94B}"/>
                        </a:extLst>
                      </wps:spPr>
                      <wps:txbx>
                        <w:txbxContent>
                          <w:p w14:paraId="7347DD36" w14:textId="77777777" w:rsidR="007D403D" w:rsidRDefault="00E80752" w:rsidP="007D403D">
                            <w:pPr>
                              <w:keepNext/>
                            </w:pPr>
                            <w:r w:rsidRPr="00143052">
                              <w:rPr>
                                <w:noProof/>
                                <w:lang w:eastAsia="zh-CN"/>
                              </w:rPr>
                              <w:drawing>
                                <wp:inline distT="0" distB="0" distL="0" distR="0" wp14:anchorId="70BC244B" wp14:editId="7CC949CD">
                                  <wp:extent cx="6398260" cy="3443605"/>
                                  <wp:effectExtent l="0" t="0" r="0" b="0"/>
                                  <wp:docPr id="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8260" cy="3443605"/>
                                          </a:xfrm>
                                          <a:prstGeom prst="rect">
                                            <a:avLst/>
                                          </a:prstGeom>
                                          <a:noFill/>
                                          <a:ln>
                                            <a:noFill/>
                                          </a:ln>
                                        </pic:spPr>
                                      </pic:pic>
                                    </a:graphicData>
                                  </a:graphic>
                                </wp:inline>
                              </w:drawing>
                            </w:r>
                          </w:p>
                          <w:p w14:paraId="26FE458C" w14:textId="77777777" w:rsidR="007D403D" w:rsidRDefault="007D403D" w:rsidP="007D403D">
                            <w:pPr>
                              <w:pStyle w:val="Caption"/>
                            </w:pPr>
                            <w:bookmarkStart w:id="12" w:name="_Ref345803214"/>
                            <w:r>
                              <w:t xml:space="preserve">Figure </w:t>
                            </w:r>
                            <w:r w:rsidR="00DF7C63">
                              <w:fldChar w:fldCharType="begin"/>
                            </w:r>
                            <w:r w:rsidR="00DF7C63">
                              <w:instrText xml:space="preserve"> SEQ Figure \* ARABIC </w:instrText>
                            </w:r>
                            <w:r w:rsidR="00DF7C63">
                              <w:fldChar w:fldCharType="separate"/>
                            </w:r>
                            <w:r w:rsidR="00F2096A">
                              <w:rPr>
                                <w:noProof/>
                              </w:rPr>
                              <w:t>5</w:t>
                            </w:r>
                            <w:r w:rsidR="00DF7C63">
                              <w:rPr>
                                <w:noProof/>
                              </w:rPr>
                              <w:fldChar w:fldCharType="end"/>
                            </w:r>
                            <w:bookmarkEnd w:id="12"/>
                            <w:r>
                              <w:t xml:space="preserve">: </w:t>
                            </w:r>
                            <w:r w:rsidRPr="00CB1680">
                              <w:t xml:space="preserve">Gut Instinct is a web system to learn about the gut microbiome and create causal theories about gut microbiome (a) A discussion board where learners add their </w:t>
                            </w:r>
                            <w:r>
                              <w:t>question</w:t>
                            </w:r>
                            <w:r w:rsidRPr="00CB1680">
                              <w:t>s and di</w:t>
                            </w:r>
                            <w:r>
                              <w:t xml:space="preserve">scuss them with other learners (b) "Add </w:t>
                            </w:r>
                            <w:r w:rsidRPr="00CB1680">
                              <w:t xml:space="preserve">question" box for </w:t>
                            </w:r>
                            <w:r>
                              <w:t xml:space="preserve">people to add their own questions, (c) </w:t>
                            </w:r>
                            <w:r w:rsidRPr="00CB1680">
                              <w:t>A tutorial video showing how gut microbiome varies across countries with different f</w:t>
                            </w:r>
                            <w:r>
                              <w:t xml:space="preserve">ood habits </w:t>
                            </w:r>
                            <w:r>
                              <w:fldChar w:fldCharType="begin" w:fldLock="1"/>
                            </w:r>
                            <w:r>
                              <w:instrText>ADDIN CSL_CITATION { "citationItems" : [ { "id" : "ITEM-1", "itemData" : { "DOI" : "10.1038/nature11053", "ISBN" : "1476-4687 (Electronic)\\r0028-0836 (Linking)", "ISSN" : "1476-4687", "PMID" : "22699611", "abstract" : "Gut microbial communities represent one source of human genetic and metabolic diversity. To examine how gut microbiomes differ among human populations, here we characterize bacterial species in fecal samples from 531 individuals, plus the gene content of 110 of them. The cohort encompassed healthy children and adults from the Amazonas of Venezuela, rural Malawi and US metropolitan areas and included mono- and dizygotic twins. Shared features of the functional maturation of the gut microbiome were identified during the first three years of life in all three populations, including age-associated changes in the genes involved in vitamin biosynthesis and metabolism. Pronounced differences in bacterial assemblages and functional gene repertoires were noted between US residents and those in the other two countries. These distinctive features are evident in early infancy as well as adulthood. Our findings underscore the need to consider the microbiome when evaluating human development, nutritional needs, physiological variations and the impact of westernization.", "author" : [ { "dropping-particle" : "", "family" : "Yatsunenko", "given" : "T", "non-dropping-particle" : "", "parse-names" : false, "suffix" : "" }, { "dropping-particle" : "", "family" : "Rey", "given" : "F E", "non-dropping-particle" : "", "parse-names" : false, "suffix" : "" }, { "dropping-particle" : "", "family" : "Manary", "given" : "M J", "non-dropping-particle" : "", "parse-names" : false, "suffix" : "" }, { "dropping-particle" : "", "family" : "Trehan", "given" : "I", "non-dropping-particle" : "", "parse-names" : false, "suffix" : "" }, { "dropping-particle" : "", "family" : "Dominguez-Bello", "given" : "M G", "non-dropping-particle" : "", "parse-names" : false, "suffix" : "" }, { "dropping-particle" : "", "family" : "Contreras", "given" : "M", "non-dropping-particle" : "", "parse-names" : false, "suffix" : "" }, { "dropping-particle" : "", "family" : "Magris", "given" : "M", "non-dropping-particle" : "", "parse-names" : false, "suffix" : "" }, { "dropping-particle" : "", "family" : "Hidalgo", "given" : "G", "non-dropping-particle" : "", "parse-names" : false, "suffix" : "" }, { "dropping-particle" : "", "family" : "Baldassano", "given" : "R N", "non-dropping-particle" : "", "parse-names" : false, "suffix" : "" }, { "dropping-particle" : "", "family" : "Anokhin", "given" : "A P", "non-dropping-particle" : "", "parse-names" : false, "suffix" : "" }, { "dropping-particle" : "", "family" : "Heath", "given" : "A C", "non-dropping-particle" : "", "parse-names" : false, "suffix" : "" }, { "dropping-particle" : "", "family" : "Warner", "given" : "B", "non-dropping-particle" : "", "parse-names" : false, "suffix" : "" }, { "dropping-particle" : "", "family" : "Reeder", "given" : "J", "non-dropping-particle" : "", "parse-names" : false, "suffix" : "" }, { "dropping-particle" : "", "family" : "Kuczynski", "given" : "J", "non-dropping-particle" : "", "parse-names" : false, "suffix" : "" }, { "dropping-particle" : "", "family" : "Caporaso", "given" : "J G", "non-dropping-particle" : "", "parse-names" : false, "suffix" : "" }, { "dropping-particle" : "", "family" : "Lozupone", "given" : "C A", "non-dropping-particle" : "", "parse-names" : false, "suffix" : "" }, { "dropping-particle" : "", "family" : "Lauber", "given" : "C", "non-dropping-particle" : "", "parse-names" : false, "suffix" : "" }, { "dropping-particle" : "", "family" : "Clemente", "given" : "J C", "non-dropping-particle" : "", "parse-names" : false, "suffix" : "" }, { "dropping-particle" : "", "family" : "Knights", "given" : "D", "non-dropping-particle" : "", "parse-names" : false, "suffix" : "" }, { "dropping-particle" : "", "family" : "Knight", "given" : "R", "non-dropping-particle" : "", "parse-names" : false, "suffix" : "" }, { "dropping-particle" : "", "family" : "Gordon", "given" : "J I", "non-dropping-particle" : "", "parse-names" : false, "suffix" : "" } ], "container-title" : "Nature", "id" : "ITEM-1", "issue" : "7402", "issued" : { "date-parts" : [ [ "2012" ] ] }, "page" : "222-227", "title" : "Human gut microbiome viewed across age and geography", "type" : "article-journal", "volume" : "486" }, "uris" : [ "http://www.mendeley.com/documents/?uuid=bd72bf8f-344b-492a-9fa0-afea0a27a70b" ] } ], "mendeley" : { "formattedCitation" : "[55]", "plainTextFormattedCitation" : "[55]", "previouslyFormattedCitation" : "[55]" }, "properties" : { "noteIndex" : 0 }, "schema" : "https://github.com/citation-style-language/schema/raw/master/csl-citation.json" }</w:instrText>
                            </w:r>
                            <w:r>
                              <w:fldChar w:fldCharType="separate"/>
                            </w:r>
                            <w:r w:rsidRPr="0006067C">
                              <w:rPr>
                                <w:noProof/>
                              </w:rPr>
                              <w:t>[55]</w:t>
                            </w:r>
                            <w:r>
                              <w:fldChar w:fldCharType="end"/>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000F9C" id="Text Box 7" o:spid="_x0000_s1031" type="#_x0000_t202" style="position:absolute;left:0;text-align:left;margin-left:0;margin-top:0;width:7in;height:308.2pt;z-index:251662848;visibility:visible;mso-wrap-style:square;mso-width-percent:0;mso-height-percent:0;mso-wrap-distance-left:9pt;mso-wrap-distance-top:4.3pt;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" o:allowoverlap="f" filled="f" stroked="f">
                <v:textbox style="mso-fit-shape-to-text:t" inset=".êmm,0,0,0">
                  <w:txbxContent>
                    <w:p w14:paraId="7347DD36" w14:textId="77777777" w:rsidR="007D403D" w:rsidRDefault="00E80752" w:rsidP="007D403D">
                      <w:pPr>
                        <w:keepNext/>
                      </w:pPr>
                      <w:r w:rsidRPr="00143052">
                        <w:rPr>
                          <w:noProof/>
                          <w:lang w:eastAsia="zh-CN"/>
                        </w:rPr>
                        <w:drawing>
                          <wp:inline distT="0" distB="0" distL="0" distR="0" wp14:anchorId="70BC244B" wp14:editId="7CC949CD">
                            <wp:extent cx="6398260" cy="3443605"/>
                            <wp:effectExtent l="0" t="0" r="0" b="0"/>
                            <wp:docPr id="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8260" cy="3443605"/>
                                    </a:xfrm>
                                    <a:prstGeom prst="rect">
                                      <a:avLst/>
                                    </a:prstGeom>
                                    <a:noFill/>
                                    <a:ln>
                                      <a:noFill/>
                                    </a:ln>
                                  </pic:spPr>
                                </pic:pic>
                              </a:graphicData>
                            </a:graphic>
                          </wp:inline>
                        </w:drawing>
                      </w:r>
                    </w:p>
                    <w:p w14:paraId="26FE458C" w14:textId="77777777" w:rsidR="007D403D" w:rsidRDefault="007D403D" w:rsidP="007D403D">
                      <w:pPr>
                        <w:pStyle w:val="Caption"/>
                      </w:pPr>
                      <w:bookmarkStart w:id="17" w:name="_Ref345803214"/>
                      <w:r>
                        <w:t xml:space="preserve">Figure </w:t>
                      </w:r>
                      <w:fldSimple w:instr=" SEQ Figure \* ARABIC ">
                        <w:r w:rsidR="00F2096A">
                          <w:rPr>
                            <w:noProof/>
                          </w:rPr>
                          <w:t>5</w:t>
                        </w:r>
                      </w:fldSimple>
                      <w:bookmarkEnd w:id="17"/>
                      <w:r>
                        <w:t xml:space="preserve">: </w:t>
                      </w:r>
                      <w:r w:rsidRPr="00CB1680">
                        <w:t xml:space="preserve">Gut Instinct is a web system to learn about the gut microbiome and create causal theories about gut microbiome (a) A discussion board where learners add their </w:t>
                      </w:r>
                      <w:r>
                        <w:t>question</w:t>
                      </w:r>
                      <w:r w:rsidRPr="00CB1680">
                        <w:t>s and di</w:t>
                      </w:r>
                      <w:r>
                        <w:t xml:space="preserve">scuss them with other learners (b) "Add </w:t>
                      </w:r>
                      <w:r w:rsidRPr="00CB1680">
                        <w:t xml:space="preserve">question" box for </w:t>
                      </w:r>
                      <w:r>
                        <w:t xml:space="preserve">people to add their own questions, (c) </w:t>
                      </w:r>
                      <w:r w:rsidRPr="00CB1680">
                        <w:t>A tutorial video showing how gut microbiome varies across countries with different f</w:t>
                      </w:r>
                      <w:r>
                        <w:t xml:space="preserve">ood habits </w:t>
                      </w:r>
                      <w:r>
                        <w:fldChar w:fldCharType="begin" w:fldLock="1"/>
                      </w:r>
                      <w:r>
                        <w:instrText>ADDIN CSL_CITATION { "citationItems" : [ { "id" : "ITEM-1", "itemData" : { "DOI" : "10.1038/nature11053", "ISBN" : "1476-4687 (Electronic)\\r0028-0836 (Linking)", "ISSN" : "1476-4687", "PMID" : "22699611", "abstract" : "Gut microbial communities represent one source of human genetic and metabolic diversity. To examine how gut microbiomes differ among human populations, here we characterize bacterial species in fecal samples from 531 individuals, plus the gene content of 110 of them. The cohort encompassed healthy children and adults from the Amazonas of Venezuela, rural Malawi and US metropolitan areas and included mono- and dizygotic twins. Shared features of the functional maturation of the gut microbiome were identified during the first three years of life in all three populations, including age-associated changes in the genes involved in vitamin biosynthesis and metabolism. Pronounced differences in bacterial assemblages and functional gene repertoires were noted between US residents and those in the other two countries. These distinctive features are evident in early infancy as well as adulthood. Our findings underscore the need to consider the microbiome when evaluating human development, nutritional needs, physiological variations and the impact of westernization.", "author" : [ { "dropping-particle" : "", "family" : "Yatsunenko", "given" : "T", "non-dropping-particle" : "", "parse-names" : false, "suffix" : "" }, { "dropping-particle" : "", "family" : "Rey", "given" : "F E", "non-dropping-particle" : "", "parse-names" : false, "suffix" : "" }, { "dropping-particle" : "", "family" : "Manary", "given" : "M J", "non-dropping-particle" : "", "parse-names" : false, "suffix" : "" }, { "dropping-particle" : "", "family" : "Trehan", "given" : "I", "non-dropping-particle" : "", "parse-names" : false, "suffix" : "" }, { "dropping-particle" : "", "family" : "Dominguez-Bello", "given" : "M G", "non-dropping-particle" : "", "parse-names" : false, "suffix" : "" }, { "dropping-particle" : "", "family" : "Contreras", "given" : "M", "non-dropping-particle" : "", "parse-names" : false, "suffix" : "" }, { "dropping-particle" : "", "family" : "Magris", "given" : "M", "non-dropping-particle" : "", "parse-names" : false, "suffix" : "" }, { "dropping-particle" : "", "family" : "Hidalgo", "given" : "G", "non-dropping-particle" : "", "parse-names" : false, "suffix" : "" }, { "dropping-particle" : "", "family" : "Baldassano", "given" : "R N", "non-dropping-particle" : "", "parse-names" : false, "suffix" : "" }, { "dropping-particle" : "", "family" : "Anokhin", "given" : "A P", "non-dropping-particle" : "", "parse-names" : false, "suffix" : "" }, { "dropping-particle" : "", "family" : "Heath", "given" : "A C", "non-dropping-particle" : "", "parse-names" : false, "suffix" : "" }, { "dropping-particle" : "", "family" : "Warner", "given" : "B", "non-dropping-particle" : "", "parse-names" : false, "suffix" : "" }, { "dropping-particle" : "", "family" : "Reeder", "given" : "J", "non-dropping-particle" : "", "parse-names" : false, "suffix" : "" }, { "dropping-particle" : "", "family" : "Kuczynski", "given" : "J", "non-dropping-particle" : "", "parse-names" : false, "suffix" : "" }, { "dropping-particle" : "", "family" : "Caporaso", "given" : "J G", "non-dropping-particle" : "", "parse-names" : false, "suffix" : "" }, { "dropping-particle" : "", "family" : "Lozupone", "given" : "C A", "non-dropping-particle" : "", "parse-names" : false, "suffix" : "" }, { "dropping-particle" : "", "family" : "Lauber", "given" : "C", "non-dropping-particle" : "", "parse-names" : false, "suffix" : "" }, { "dropping-particle" : "", "family" : "Clemente", "given" : "J C", "non-dropping-particle" : "", "parse-names" : false, "suffix" : "" }, { "dropping-particle" : "", "family" : "Knights", "given" : "D", "non-dropping-particle" : "", "parse-names" : false, "suffix" : "" }, { "dropping-particle" : "", "family" : "Knight", "given" : "R", "non-dropping-particle" : "", "parse-names" : false, "suffix" : "" }, { "dropping-particle" : "", "family" : "Gordon", "given" : "J I", "non-dropping-particle" : "", "parse-names" : false, "suffix" : "" } ], "container-title" : "Nature", "id" : "ITEM-1", "issue" : "7402", "issued" : { "date-parts" : [ [ "2012" ] ] }, "page" : "222-227", "title" : "Human gut microbiome viewed across age and geography", "type" : "article-journal", "volume" : "486" }, "uris" : [ "http://www.mendeley.com/documents/?uuid=bd72bf8f-344b-492a-9fa0-afea0a27a70b" ] } ], "mendeley" : { "formattedCitation" : "[55]", "plainTextFormattedCitation" : "[55]", "previouslyFormattedCitation" : "[55]" }, "properties" : { "noteIndex" : 0 }, "schema" : "https://github.com/citation-style-language/schema/raw/master/csl-citation.json" }</w:instrText>
                      </w:r>
                      <w:r>
                        <w:fldChar w:fldCharType="separate"/>
                      </w:r>
                      <w:r w:rsidRPr="0006067C">
                        <w:rPr>
                          <w:noProof/>
                        </w:rPr>
                        <w:t>[55]</w:t>
                      </w:r>
                      <w:r>
                        <w:fldChar w:fldCharType="end"/>
                      </w:r>
                    </w:p>
                  </w:txbxContent>
                </v:textbox>
                <w10:wrap type="topAndBottom" anchorx="margin" anchory="margin"/>
              </v:shape>
            </w:pict>
          </mc:Fallback>
        </mc:AlternateContent>
      </w:r>
      <w:r w:rsidR="00007EFA">
        <w:t xml:space="preserve">Gut </w:t>
      </w:r>
      <w:r w:rsidR="00007EFA" w:rsidRPr="007E042B">
        <w:t xml:space="preserve">Instinct </w:t>
      </w:r>
      <w:r w:rsidR="007E042B">
        <w:t>employs several</w:t>
      </w:r>
      <w:r w:rsidR="00007EFA" w:rsidRPr="007E042B">
        <w:t xml:space="preserve"> best</w:t>
      </w:r>
      <w:r w:rsidR="00007EFA">
        <w:t xml:space="preserve"> practices for increasing high-quality contributions</w:t>
      </w:r>
      <w:r w:rsidR="003816DB">
        <w:t xml:space="preserve"> </w:t>
      </w:r>
      <w:r w:rsidR="003816DB">
        <w:fldChar w:fldCharType="begin" w:fldLock="1"/>
      </w:r>
      <w:r w:rsidR="003B23AD">
        <w:instrText>ADDIN CSL_CITATION { "citationItems" : [ { "id" : "ITEM-1", "itemData" : { "author" : [ { "dropping-particle" : "", "family" : "Resnick, P. and Kraut", "given" : "R.", "non-dropping-particle" : "", "parse-names" : false, "suffix" : "" } ], "id" : "ITEM-1", "issued" : { "date-parts" : [ [ "2011" ] ] }, "publisher" : "MIT Press, Cambridge, MA", "title" : "Building Successful Online Communities: Evidence-based social design", "type" : "book" }, "uris" : [ "http://www.mendeley.com/documents/?uuid=49711fda-448d-462e-846a-5b75cb324110" ] }, { "id" : "ITEM-2", "itemData" : { "ISBN" : "9781577356905", "abstract" : "Is it unknown how to best design virtual citizen science projects so as to meet the needs of both scientists and volunteers. We present 8 design guidelines that we developed as a result of common problems we identified in our usability evaluations of 3 Citizen Cyberlab prototypes.", "author" : [ { "dropping-particle" : "", "family" : "Jennett", "given" : "Charlene", "non-dropping-particle" : "", "parse-names" : false, "suffix" : "" }, { "dropping-particle" : "", "family" : "Cox", "given" : "Anna L.", "non-dropping-particle" : "", "parse-names" : false, "suffix" : "" } ], "container-title" : "Second AAAI Conference on Human Computation and Crowdsourcing (HCOMP '14)", "id" : "ITEM-2", "issued" : { "date-parts" : [ [ "2014" ] ] }, "page" : "16-17", "title" : "Eight Guidelines for Designing Virtual Citizen Science Projects", "type" : "article-journal" }, "uris" : [ "http://www.mendeley.com/documents/?uuid=d8128a7f-b0ec-4aa4-adc9-29f5f65a1b56" ] } ], "mendeley" : { "formattedCitation" : "[32,49]", "plainTextFormattedCitation" : "[32,49]", "previouslyFormattedCitation" : "[32,49]" }, "properties" : { "noteIndex" : 0 }, "schema" : "https://github.com/citation-style-language/schema/raw/master/csl-citation.json" }</w:instrText>
      </w:r>
      <w:r w:rsidR="003816DB">
        <w:fldChar w:fldCharType="separate"/>
      </w:r>
      <w:r w:rsidR="0006067C" w:rsidRPr="0006067C">
        <w:rPr>
          <w:noProof/>
        </w:rPr>
        <w:t>[32,49]</w:t>
      </w:r>
      <w:r w:rsidR="003816DB">
        <w:fldChar w:fldCharType="end"/>
      </w:r>
      <w:r w:rsidR="00007EFA">
        <w:t xml:space="preserve">. </w:t>
      </w:r>
      <w:r w:rsidR="00DD77B3">
        <w:t>It</w:t>
      </w:r>
      <w:r w:rsidR="003151A9">
        <w:t xml:space="preserve"> pro</w:t>
      </w:r>
      <w:r w:rsidR="002B74D7">
        <w:t xml:space="preserve">vides </w:t>
      </w:r>
      <w:r w:rsidR="003151A9">
        <w:t>cues t</w:t>
      </w:r>
      <w:r w:rsidR="00921461">
        <w:t xml:space="preserve">o teach </w:t>
      </w:r>
      <w:r w:rsidR="004B2930">
        <w:t xml:space="preserve">participants </w:t>
      </w:r>
      <w:r w:rsidR="00921461">
        <w:t xml:space="preserve">to generate good questions. </w:t>
      </w:r>
      <w:r w:rsidR="00664ED2">
        <w:t xml:space="preserve">All parts of </w:t>
      </w:r>
      <w:r w:rsidR="00D75FB5">
        <w:t xml:space="preserve">the </w:t>
      </w:r>
      <w:r w:rsidR="00D75FB5" w:rsidRPr="00C13133">
        <w:rPr>
          <w:i/>
        </w:rPr>
        <w:t>Add Q</w:t>
      </w:r>
      <w:r w:rsidR="00B47237" w:rsidRPr="00C13133">
        <w:rPr>
          <w:i/>
        </w:rPr>
        <w:t>uestion</w:t>
      </w:r>
      <w:r w:rsidR="00B47237">
        <w:t xml:space="preserve"> </w:t>
      </w:r>
      <w:r w:rsidR="00664ED2">
        <w:t xml:space="preserve">box contained sample </w:t>
      </w:r>
      <w:r w:rsidR="00664ED2" w:rsidRPr="007E042B">
        <w:t xml:space="preserve">questions to help </w:t>
      </w:r>
      <w:r w:rsidR="00473BEF" w:rsidRPr="007E042B">
        <w:t xml:space="preserve">participants </w:t>
      </w:r>
      <w:r w:rsidR="00664ED2" w:rsidRPr="007E042B">
        <w:t xml:space="preserve">frame their questions </w:t>
      </w:r>
      <w:r w:rsidR="00537532" w:rsidRPr="007E042B">
        <w:t>that could be useful to them and</w:t>
      </w:r>
      <w:r w:rsidR="00252122" w:rsidRPr="007E042B">
        <w:t xml:space="preserve"> to</w:t>
      </w:r>
      <w:r w:rsidR="00664ED2" w:rsidRPr="007E042B">
        <w:t xml:space="preserve"> gut microbiome researchers</w:t>
      </w:r>
      <w:r w:rsidR="00CD241C" w:rsidRPr="007E042B">
        <w:t xml:space="preserve"> (</w:t>
      </w:r>
      <w:r w:rsidR="00FF783F">
        <w:fldChar w:fldCharType="begin"/>
      </w:r>
      <w:r w:rsidR="00FF783F">
        <w:instrText xml:space="preserve"> REF _Ref345803275 \h </w:instrText>
      </w:r>
      <w:r w:rsidR="00FF783F">
        <w:fldChar w:fldCharType="separate"/>
      </w:r>
      <w:r w:rsidR="00F2096A">
        <w:t xml:space="preserve">Figure </w:t>
      </w:r>
      <w:r w:rsidR="00F2096A">
        <w:rPr>
          <w:noProof/>
        </w:rPr>
        <w:t>4</w:t>
      </w:r>
      <w:r w:rsidR="00FF783F">
        <w:fldChar w:fldCharType="end"/>
      </w:r>
      <w:r w:rsidR="00CD241C">
        <w:t>)</w:t>
      </w:r>
      <w:r w:rsidR="00664ED2">
        <w:t>.</w:t>
      </w:r>
      <w:r w:rsidR="00417970" w:rsidDel="00417970">
        <w:t xml:space="preserve"> </w:t>
      </w:r>
      <w:r w:rsidR="007604D0">
        <w:t>T</w:t>
      </w:r>
      <w:r w:rsidR="0074142E">
        <w:t xml:space="preserve">o </w:t>
      </w:r>
      <w:r w:rsidR="009A6613">
        <w:t>reduce</w:t>
      </w:r>
      <w:r w:rsidR="0074142E">
        <w:t xml:space="preserve"> user confusion, GutBoard was seeded with expert questions that set norms for the nature of questions. To provide a clear call to action, GutBoard was the default landing page and the only </w:t>
      </w:r>
      <w:r w:rsidR="0074142E">
        <w:lastRenderedPageBreak/>
        <w:t xml:space="preserve">place to add or view questions. Every page had a tour that users could invoke anytime to </w:t>
      </w:r>
      <w:r w:rsidR="007604D0">
        <w:t>learn its</w:t>
      </w:r>
      <w:r w:rsidR="0074142E">
        <w:t xml:space="preserve"> interface.</w:t>
      </w:r>
      <w:r w:rsidR="00E145EC" w:rsidRPr="00E145EC">
        <w:rPr>
          <w:rFonts w:ascii="Times" w:hAnsi="Times"/>
          <w:noProof/>
        </w:rPr>
        <w:t xml:space="preserve"> </w:t>
      </w:r>
    </w:p>
    <w:p w14:paraId="5F5C3703" w14:textId="77777777" w:rsidR="001F023C" w:rsidRPr="006E68A5" w:rsidRDefault="00750299" w:rsidP="00A37B35">
      <w:pPr>
        <w:pStyle w:val="Heading1"/>
      </w:pPr>
      <w:r w:rsidRPr="006E68A5">
        <w:t>EXPERIMENT</w:t>
      </w:r>
      <w:r w:rsidR="00741FFF">
        <w:t xml:space="preserve">: </w:t>
      </w:r>
      <w:r w:rsidR="006E68A5" w:rsidRPr="008A2F38">
        <w:t>WORK</w:t>
      </w:r>
      <w:r w:rsidR="00741FFF">
        <w:t xml:space="preserve">, </w:t>
      </w:r>
      <w:r w:rsidR="006E68A5" w:rsidRPr="008A2F38">
        <w:t>LEARNING</w:t>
      </w:r>
      <w:r w:rsidR="00741FFF">
        <w:t>, &amp; Combined</w:t>
      </w:r>
      <w:r w:rsidR="006E68A5" w:rsidRPr="008A2F38">
        <w:t xml:space="preserve"> </w:t>
      </w:r>
    </w:p>
    <w:p w14:paraId="6FB764A0" w14:textId="77777777" w:rsidR="002F1463" w:rsidRPr="004F6A5F" w:rsidRDefault="009023BE" w:rsidP="00DA5DD6">
      <w:pPr>
        <w:rPr>
          <w:color w:val="FF0000"/>
        </w:rPr>
      </w:pPr>
      <w:r>
        <w:t xml:space="preserve">A </w:t>
      </w:r>
      <w:r w:rsidR="00DA5DD6" w:rsidRPr="00DA5DD6">
        <w:t>between-subjects experiment</w:t>
      </w:r>
      <w:r>
        <w:t xml:space="preserve"> </w:t>
      </w:r>
      <w:r w:rsidR="007275F5">
        <w:t xml:space="preserve">compared the work and learning performance of participants across three different </w:t>
      </w:r>
      <w:r w:rsidR="007275F5" w:rsidRPr="004419D9">
        <w:t>condi</w:t>
      </w:r>
      <w:r w:rsidR="007A7EEA">
        <w:t>tions</w:t>
      </w:r>
      <w:r w:rsidR="003A2AAA" w:rsidRPr="004419D9">
        <w:t xml:space="preserve">: </w:t>
      </w:r>
      <w:r w:rsidR="007F715F">
        <w:rPr>
          <w:i/>
        </w:rPr>
        <w:t>Contribute</w:t>
      </w:r>
      <w:r w:rsidR="003A2AAA" w:rsidRPr="004419D9">
        <w:rPr>
          <w:i/>
        </w:rPr>
        <w:t>,</w:t>
      </w:r>
      <w:r w:rsidR="00EF0D9E" w:rsidRPr="00EF0D9E">
        <w:rPr>
          <w:i/>
        </w:rPr>
        <w:t xml:space="preserve"> </w:t>
      </w:r>
      <w:r w:rsidR="00EF0D9E">
        <w:rPr>
          <w:i/>
        </w:rPr>
        <w:t>Learn</w:t>
      </w:r>
      <w:r w:rsidR="003A2AAA" w:rsidRPr="004419D9">
        <w:rPr>
          <w:i/>
        </w:rPr>
        <w:t xml:space="preserve"> and </w:t>
      </w:r>
      <w:r w:rsidR="007F715F">
        <w:rPr>
          <w:i/>
        </w:rPr>
        <w:t>Combined</w:t>
      </w:r>
      <w:r w:rsidR="007A7EEA">
        <w:t xml:space="preserve"> </w:t>
      </w:r>
      <w:r w:rsidR="00F670E6">
        <w:t>(</w:t>
      </w:r>
      <w:r w:rsidR="00F670E6">
        <w:fldChar w:fldCharType="begin"/>
      </w:r>
      <w:r w:rsidR="00F670E6">
        <w:instrText xml:space="preserve"> REF _Ref345798816 \h </w:instrText>
      </w:r>
      <w:r w:rsidR="00F670E6">
        <w:fldChar w:fldCharType="separate"/>
      </w:r>
      <w:r w:rsidR="00F2096A" w:rsidRPr="00DF2D8E">
        <w:t xml:space="preserve">Figure </w:t>
      </w:r>
      <w:r w:rsidR="00F2096A">
        <w:rPr>
          <w:noProof/>
        </w:rPr>
        <w:t>6</w:t>
      </w:r>
      <w:r w:rsidR="00F670E6">
        <w:fldChar w:fldCharType="end"/>
      </w:r>
      <w:r w:rsidR="00F670E6">
        <w:t xml:space="preserve">). </w:t>
      </w:r>
      <w:r w:rsidR="0095087B">
        <w:t>In</w:t>
      </w:r>
      <w:r w:rsidR="003A2AAA">
        <w:t xml:space="preserve"> </w:t>
      </w:r>
      <w:r w:rsidR="007A7EEA">
        <w:t xml:space="preserve">the </w:t>
      </w:r>
      <w:r w:rsidR="00132610">
        <w:t>Learn</w:t>
      </w:r>
      <w:r w:rsidR="003A2AAA">
        <w:t xml:space="preserve"> condition, </w:t>
      </w:r>
      <w:r w:rsidR="007D474A">
        <w:t>participants were provided</w:t>
      </w:r>
      <w:r w:rsidR="00364D5D">
        <w:t xml:space="preserve"> </w:t>
      </w:r>
      <w:r w:rsidR="003A2AAA">
        <w:t>learning material and some pra</w:t>
      </w:r>
      <w:r w:rsidR="00992D26">
        <w:t>ctice problems</w:t>
      </w:r>
      <w:r w:rsidR="00364D5D">
        <w:t xml:space="preserve">, both </w:t>
      </w:r>
      <w:r w:rsidR="00050FD1">
        <w:t xml:space="preserve">curated from </w:t>
      </w:r>
      <w:r w:rsidR="008E7442">
        <w:t xml:space="preserve">the </w:t>
      </w:r>
      <w:r w:rsidR="00050FD1">
        <w:t xml:space="preserve">Coursera </w:t>
      </w:r>
      <w:r w:rsidR="00992D26">
        <w:t xml:space="preserve">microbiome </w:t>
      </w:r>
      <w:r w:rsidR="00050FD1">
        <w:t>class</w:t>
      </w:r>
      <w:r w:rsidR="003816DB">
        <w:t xml:space="preserve"> </w:t>
      </w:r>
      <w:r w:rsidR="003816DB">
        <w:fldChar w:fldCharType="begin" w:fldLock="1"/>
      </w:r>
      <w:r w:rsidR="008536B3">
        <w:instrText>ADDIN CSL_CITATION { "citationItems" : [ { "id" : "ITEM-1", "itemData" : { "URL" : "https://www.coursera.org/learn/microbiome", "accessed" : { "date-parts" : [ [ "2016", "12", "31" ] ] }, "author" : [ { "dropping-particle" : "", "family" : "Knight", "given" : "R.", "non-dropping-particle" : "", "parse-names" : false, "suffix" : "" }, { "dropping-particle" : "", "family" : "Metcalf", "given" : "J.", "non-dropping-particle" : "", "parse-names" : false, "suffix" : "" }, { "dropping-particle" : "", "family" : "Amato", "given" : "K.", "non-dropping-particle" : "", "parse-names" : false, "suffix" : "" } ], "id" : "ITEM-1", "issued" : { "date-parts" : [ [ "2016" ] ] }, "title" : "Gut Check: Exploring Your Microbiome. Coursera.", "type" : "webpage" }, "uris" : [ "http://www.mendeley.com/documents/?uuid=48421c0c-ad28-4b0e-8f0b-0937bbedd663" ] } ], "mendeley" : { "formattedCitation" : "[36]", "plainTextFormattedCitation" : "[36]", "previouslyFormattedCitation" : "[36]" }, "properties" : { "noteIndex" : 0 }, "schema" : "https://github.com/citation-style-language/schema/raw/master/csl-citation.json" }</w:instrText>
      </w:r>
      <w:r w:rsidR="003816DB">
        <w:fldChar w:fldCharType="separate"/>
      </w:r>
      <w:r w:rsidR="008536B3" w:rsidRPr="008536B3">
        <w:rPr>
          <w:noProof/>
        </w:rPr>
        <w:t>[36]</w:t>
      </w:r>
      <w:r w:rsidR="003816DB">
        <w:fldChar w:fldCharType="end"/>
      </w:r>
      <w:r w:rsidR="003A2AAA">
        <w:t xml:space="preserve">). In the </w:t>
      </w:r>
      <w:r w:rsidR="00204689">
        <w:t>Contribute</w:t>
      </w:r>
      <w:r w:rsidR="003A2AAA">
        <w:t xml:space="preserve"> con</w:t>
      </w:r>
      <w:r w:rsidR="004805EE">
        <w:t>dition, they had access to</w:t>
      </w:r>
      <w:r w:rsidR="00DE0797">
        <w:t xml:space="preserve"> </w:t>
      </w:r>
      <w:r w:rsidR="008855F4">
        <w:t xml:space="preserve">brief </w:t>
      </w:r>
      <w:r w:rsidR="00364D5D">
        <w:t xml:space="preserve">pop-science </w:t>
      </w:r>
      <w:r w:rsidR="008855F4">
        <w:t>articles to know basic details</w:t>
      </w:r>
      <w:r w:rsidR="002D4B48">
        <w:t xml:space="preserve"> about </w:t>
      </w:r>
      <w:r w:rsidR="00B93C92">
        <w:t xml:space="preserve">the </w:t>
      </w:r>
      <w:r w:rsidR="002D4B48">
        <w:t>gut microbiome</w:t>
      </w:r>
      <w:r w:rsidR="00EC5703">
        <w:t>, and GutBoard for creating questions</w:t>
      </w:r>
      <w:r w:rsidR="002D4B48">
        <w:t xml:space="preserve">. </w:t>
      </w:r>
      <w:r w:rsidR="000C1470">
        <w:t xml:space="preserve">In the </w:t>
      </w:r>
      <w:r w:rsidR="007F715F">
        <w:t>Combined</w:t>
      </w:r>
      <w:r w:rsidR="000C1470">
        <w:t xml:space="preserve"> </w:t>
      </w:r>
      <w:r w:rsidR="000C1470" w:rsidRPr="00DA5DD6">
        <w:t xml:space="preserve">condition, subjects had access to </w:t>
      </w:r>
      <w:r w:rsidR="000C1470">
        <w:t xml:space="preserve">both </w:t>
      </w:r>
      <w:r w:rsidR="000C1470" w:rsidRPr="006672BE">
        <w:t>learning material</w:t>
      </w:r>
      <w:r w:rsidR="00C5459E">
        <w:t xml:space="preserve"> from Coursera</w:t>
      </w:r>
      <w:r w:rsidR="000C1470" w:rsidRPr="006672BE">
        <w:t xml:space="preserve"> and the GutBoard. </w:t>
      </w:r>
      <w:r w:rsidR="008303D4" w:rsidRPr="006672BE">
        <w:t xml:space="preserve">The </w:t>
      </w:r>
      <w:r w:rsidR="007425A0" w:rsidRPr="006672BE">
        <w:t>GutBoard</w:t>
      </w:r>
      <w:r w:rsidR="003A2AAA" w:rsidRPr="006672BE">
        <w:t xml:space="preserve"> </w:t>
      </w:r>
      <w:r w:rsidR="008303D4" w:rsidRPr="006672BE">
        <w:t>content was common to both conditions that used it</w:t>
      </w:r>
      <w:r w:rsidR="003B2D2E" w:rsidRPr="006672BE">
        <w:t xml:space="preserve"> (</w:t>
      </w:r>
      <w:r w:rsidR="006E64AA" w:rsidRPr="006672BE">
        <w:t xml:space="preserve">Contribute </w:t>
      </w:r>
      <w:r w:rsidR="003B2D2E" w:rsidRPr="006672BE">
        <w:t xml:space="preserve">and </w:t>
      </w:r>
      <w:r w:rsidR="007F715F" w:rsidRPr="004F6A5F">
        <w:t>Combined</w:t>
      </w:r>
      <w:r w:rsidR="003B2D2E">
        <w:t>)</w:t>
      </w:r>
      <w:r w:rsidR="008303D4">
        <w:t>.</w:t>
      </w:r>
    </w:p>
    <w:p w14:paraId="699C3599" w14:textId="77777777" w:rsidR="001866AE" w:rsidRPr="0041701F" w:rsidRDefault="001866AE">
      <w:pPr>
        <w:pStyle w:val="Heading2"/>
      </w:pPr>
      <w:r w:rsidRPr="0041701F">
        <w:t>Method</w:t>
      </w:r>
    </w:p>
    <w:p w14:paraId="28C128F1" w14:textId="77777777" w:rsidR="00442406" w:rsidRDefault="00793AC9" w:rsidP="001866AE">
      <w:pPr>
        <w:rPr>
          <w:noProof/>
        </w:rPr>
      </w:pPr>
      <w:r>
        <w:t>Participants were randomly assigned to one of the three conditions</w:t>
      </w:r>
      <w:r w:rsidR="002A606E">
        <w:t>. Each</w:t>
      </w:r>
      <w:r w:rsidR="00B1797F">
        <w:t xml:space="preserve"> comprised </w:t>
      </w:r>
      <w:r w:rsidR="000E3FA5">
        <w:t>an</w:t>
      </w:r>
      <w:r w:rsidR="00906E00">
        <w:t xml:space="preserve"> individual</w:t>
      </w:r>
      <w:r>
        <w:t xml:space="preserve"> lab session </w:t>
      </w:r>
      <w:r w:rsidR="00A17A4D">
        <w:t>followed by web study, during which</w:t>
      </w:r>
      <w:r w:rsidR="00E33F22" w:rsidRPr="00E33F22">
        <w:rPr>
          <w:noProof/>
        </w:rPr>
        <w:t xml:space="preserve"> participants</w:t>
      </w:r>
      <w:r w:rsidR="00E33F22">
        <w:rPr>
          <w:noProof/>
        </w:rPr>
        <w:t xml:space="preserve"> were asked to use </w:t>
      </w:r>
      <w:r w:rsidR="00E33F22">
        <w:rPr>
          <w:noProof/>
        </w:rPr>
        <w:t xml:space="preserve">the tool for </w:t>
      </w:r>
      <w:r w:rsidR="007247FA">
        <w:rPr>
          <w:noProof/>
        </w:rPr>
        <w:t xml:space="preserve">3 days. </w:t>
      </w:r>
      <w:r w:rsidR="009E52A1">
        <w:rPr>
          <w:noProof/>
        </w:rPr>
        <w:t>During this period, p</w:t>
      </w:r>
      <w:r w:rsidR="00E33F22" w:rsidRPr="00E33F22">
        <w:rPr>
          <w:noProof/>
        </w:rPr>
        <w:t>ar</w:t>
      </w:r>
      <w:r w:rsidR="00E33F22">
        <w:rPr>
          <w:noProof/>
        </w:rPr>
        <w:t xml:space="preserve">ticipants </w:t>
      </w:r>
      <w:r w:rsidR="00AF6C07">
        <w:rPr>
          <w:noProof/>
        </w:rPr>
        <w:t xml:space="preserve">asked and </w:t>
      </w:r>
      <w:r w:rsidR="00E33F22">
        <w:rPr>
          <w:noProof/>
        </w:rPr>
        <w:t xml:space="preserve">answered each others’ </w:t>
      </w:r>
      <w:r w:rsidR="00AF6C07">
        <w:rPr>
          <w:noProof/>
        </w:rPr>
        <w:t>questions in the tool.</w:t>
      </w:r>
    </w:p>
    <w:p w14:paraId="154C70C8" w14:textId="77777777" w:rsidR="001866AE" w:rsidRPr="008A2F38" w:rsidRDefault="000C6EA9" w:rsidP="00DA5DD6">
      <w:r w:rsidRPr="003D32E8">
        <w:rPr>
          <w:i/>
        </w:rPr>
        <w:t>Lab</w:t>
      </w:r>
      <w:r w:rsidR="00664681">
        <w:t xml:space="preserve">: A </w:t>
      </w:r>
      <w:r w:rsidR="00CF7EF5">
        <w:t xml:space="preserve">researcher </w:t>
      </w:r>
      <w:r w:rsidR="00664681">
        <w:t xml:space="preserve">introduced the condition-appropriate Gut Instinct </w:t>
      </w:r>
      <w:r w:rsidR="006E3600">
        <w:t>site</w:t>
      </w:r>
      <w:r w:rsidR="00664681">
        <w:t>. P</w:t>
      </w:r>
      <w:r w:rsidR="00FE0647">
        <w:t>articipants were</w:t>
      </w:r>
      <w:r w:rsidR="00664681">
        <w:t xml:space="preserve"> </w:t>
      </w:r>
      <w:r w:rsidR="00FE0647">
        <w:t xml:space="preserve">told </w:t>
      </w:r>
      <w:r w:rsidR="002F7B8D">
        <w:t xml:space="preserve">there was no lower or </w:t>
      </w:r>
      <w:r w:rsidR="00B37266">
        <w:t xml:space="preserve">upper limit on how much time </w:t>
      </w:r>
      <w:r w:rsidR="007B2732">
        <w:t>to</w:t>
      </w:r>
      <w:r w:rsidR="002F7B8D">
        <w:t xml:space="preserve"> spend </w:t>
      </w:r>
      <w:r w:rsidR="007B2732">
        <w:t xml:space="preserve">using </w:t>
      </w:r>
      <w:r w:rsidR="002F7B8D">
        <w:t xml:space="preserve">the </w:t>
      </w:r>
      <w:r w:rsidR="00A17A4D">
        <w:t>system</w:t>
      </w:r>
      <w:r w:rsidR="00D5580A">
        <w:t>.</w:t>
      </w:r>
      <w:r w:rsidR="003E52ED">
        <w:t xml:space="preserve"> </w:t>
      </w:r>
      <w:r w:rsidR="001866AE" w:rsidRPr="001866AE">
        <w:t xml:space="preserve">Each session comprised the following steps: </w:t>
      </w:r>
      <w:r w:rsidR="00A17A4D">
        <w:t xml:space="preserve">(1) </w:t>
      </w:r>
      <w:r w:rsidR="002C4B2D">
        <w:t xml:space="preserve">accessing </w:t>
      </w:r>
      <w:r w:rsidR="00906E00">
        <w:t xml:space="preserve">the </w:t>
      </w:r>
      <w:r w:rsidR="001866AE" w:rsidRPr="001866AE">
        <w:t xml:space="preserve">consent form, </w:t>
      </w:r>
      <w:r w:rsidR="00A17A4D">
        <w:t xml:space="preserve">(2) </w:t>
      </w:r>
      <w:r w:rsidR="00300796">
        <w:t xml:space="preserve">seeing </w:t>
      </w:r>
      <w:r w:rsidR="007425A0">
        <w:t>GutBoard</w:t>
      </w:r>
      <w:r w:rsidR="00C619D1">
        <w:t>/problems</w:t>
      </w:r>
      <w:r w:rsidR="00A17A4D">
        <w:t xml:space="preserve">, (3) </w:t>
      </w:r>
      <w:r w:rsidR="00E2632B">
        <w:t xml:space="preserve">accessing </w:t>
      </w:r>
      <w:r w:rsidR="009E75A4">
        <w:t>topic videos</w:t>
      </w:r>
      <w:r w:rsidR="00C619D1">
        <w:t>/articles</w:t>
      </w:r>
      <w:r w:rsidR="001866AE" w:rsidRPr="001866AE">
        <w:t xml:space="preserve">, </w:t>
      </w:r>
      <w:r w:rsidR="003901D3">
        <w:t xml:space="preserve">and </w:t>
      </w:r>
      <w:r w:rsidR="00A17A4D">
        <w:t xml:space="preserve">(4) </w:t>
      </w:r>
      <w:r w:rsidR="00583B7B">
        <w:t xml:space="preserve">participating in a </w:t>
      </w:r>
      <w:r w:rsidR="003901D3">
        <w:t>short interview.</w:t>
      </w:r>
      <w:r w:rsidR="001866AE" w:rsidRPr="001866AE">
        <w:t xml:space="preserve"> </w:t>
      </w:r>
      <w:r w:rsidR="00960480">
        <w:t>The interview asked participants</w:t>
      </w:r>
      <w:r>
        <w:t xml:space="preserve"> about their </w:t>
      </w:r>
      <w:r w:rsidR="00190CC0">
        <w:t>knowledge of the gut microbiome</w:t>
      </w:r>
      <w:r w:rsidR="00C102D1">
        <w:t xml:space="preserve"> before using the system</w:t>
      </w:r>
      <w:r>
        <w:t>, and</w:t>
      </w:r>
      <w:r w:rsidR="00882A2D">
        <w:t xml:space="preserve"> their experience using the system</w:t>
      </w:r>
      <w:r w:rsidR="005D2B33">
        <w:t xml:space="preserve">. The interview was </w:t>
      </w:r>
      <w:r w:rsidR="00C317C2">
        <w:t>tailored</w:t>
      </w:r>
      <w:r w:rsidR="0065259B">
        <w:t xml:space="preserve"> </w:t>
      </w:r>
      <w:r w:rsidR="005D2B33">
        <w:t>to the participant’s behavior: for example, if a participant did not click on Google Scholar references inside Gut Instinct but opened up a browser for web sear</w:t>
      </w:r>
      <w:r w:rsidR="00A22D50">
        <w:t>ch, the interview</w:t>
      </w:r>
      <w:r w:rsidR="004524B7">
        <w:t>er</w:t>
      </w:r>
      <w:r w:rsidR="00A22D50">
        <w:t xml:space="preserve"> would ask why.</w:t>
      </w:r>
      <w:r w:rsidR="00327E02" w:rsidRPr="00327E02">
        <w:rPr>
          <w:rFonts w:ascii="Times" w:hAnsi="Times"/>
          <w:noProof/>
        </w:rPr>
        <w:t xml:space="preserve"> </w:t>
      </w:r>
    </w:p>
    <w:p w14:paraId="308F6A38" w14:textId="77777777" w:rsidR="00970811" w:rsidRDefault="00E80752" w:rsidP="00C13133">
      <w:pPr>
        <w:rPr>
          <w:noProof/>
        </w:rPr>
      </w:pPr>
      <w:r>
        <w:rPr>
          <w:noProof/>
        </w:rPr>
        <mc:AlternateContent>
          <mc:Choice Requires="wps">
            <w:drawing>
              <wp:anchor distT="0" distB="137160" distL="114300" distR="114300" simplePos="0" relativeHeight="251656704" behindDoc="0" locked="0" layoutInCell="0" allowOverlap="0" wp14:anchorId="3DE224D6" wp14:editId="27ABE881">
                <wp:simplePos x="0" y="0"/>
                <wp:positionH relativeFrom="column">
                  <wp:align>center</wp:align>
                </wp:positionH>
                <wp:positionV relativeFrom="margin">
                  <wp:align>top</wp:align>
                </wp:positionV>
                <wp:extent cx="3017520" cy="2078990"/>
                <wp:effectExtent l="0" t="0" r="0" b="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2078990"/>
                        </a:xfrm>
                        <a:prstGeom prst="rect">
                          <a:avLst/>
                        </a:prstGeom>
                        <a:noFill/>
                        <a:ln>
                          <a:noFill/>
                        </a:ln>
                        <a:effectLst/>
                        <a:extLst>
                          <a:ext uri="{FAA26D3D-D897-4be2-8F04-BA451C77F1D7}"/>
                          <a:ext uri="{C572A759-6A51-4108-AA02-DFA0A04FC94B}"/>
                        </a:extLst>
                      </wps:spPr>
                      <wps:txbx>
                        <w:txbxContent>
                          <w:tbl>
                            <w:tblPr>
                              <w:tblW w:w="5035" w:type="dxa"/>
                              <w:tblLayout w:type="fixed"/>
                              <w:tblLook w:val="04A0" w:firstRow="1" w:lastRow="0" w:firstColumn="1" w:lastColumn="0" w:noHBand="0" w:noVBand="1"/>
                            </w:tblPr>
                            <w:tblGrid>
                              <w:gridCol w:w="1275"/>
                              <w:gridCol w:w="1619"/>
                              <w:gridCol w:w="2141"/>
                            </w:tblGrid>
                            <w:tr w:rsidR="008D5C3C" w:rsidRPr="00DA680F" w14:paraId="7BEB84D7" w14:textId="77777777" w:rsidTr="004F2F6B">
                              <w:trPr>
                                <w:trHeight w:val="376"/>
                              </w:trPr>
                              <w:tc>
                                <w:tcPr>
                                  <w:tcW w:w="1275" w:type="dxa"/>
                                  <w:shd w:val="clear" w:color="auto" w:fill="auto"/>
                                </w:tcPr>
                                <w:p w14:paraId="4B9BEB6D" w14:textId="77777777" w:rsidR="008D5C3C" w:rsidRPr="00DA680F" w:rsidRDefault="008D5C3C" w:rsidP="00B53A6F">
                                  <w:pPr>
                                    <w:jc w:val="right"/>
                                    <w:rPr>
                                      <w:rFonts w:ascii="Avenir Book" w:hAnsi="Avenir Book"/>
                                      <w:b/>
                                      <w:color w:val="000000"/>
                                      <w:sz w:val="16"/>
                                      <w:szCs w:val="16"/>
                                    </w:rPr>
                                  </w:pPr>
                                  <w:r>
                                    <w:rPr>
                                      <w:rFonts w:ascii="Avenir Book" w:hAnsi="Avenir Book"/>
                                      <w:b/>
                                      <w:color w:val="000000"/>
                                      <w:sz w:val="16"/>
                                      <w:szCs w:val="16"/>
                                    </w:rPr>
                                    <w:t>Nationality</w:t>
                                  </w:r>
                                </w:p>
                              </w:tc>
                              <w:tc>
                                <w:tcPr>
                                  <w:tcW w:w="1619" w:type="dxa"/>
                                  <w:shd w:val="clear" w:color="auto" w:fill="auto"/>
                                </w:tcPr>
                                <w:p w14:paraId="37A38FC9"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Indian = 22</w:t>
                                  </w:r>
                                </w:p>
                              </w:tc>
                              <w:tc>
                                <w:tcPr>
                                  <w:tcW w:w="2141" w:type="dxa"/>
                                  <w:shd w:val="clear" w:color="auto" w:fill="auto"/>
                                </w:tcPr>
                                <w:p w14:paraId="18CFEE09"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Non-Indian = 22</w:t>
                                  </w:r>
                                </w:p>
                              </w:tc>
                            </w:tr>
                            <w:tr w:rsidR="008D5C3C" w:rsidRPr="00DA680F" w14:paraId="42B947BF" w14:textId="77777777" w:rsidTr="004F2F6B">
                              <w:trPr>
                                <w:trHeight w:val="376"/>
                              </w:trPr>
                              <w:tc>
                                <w:tcPr>
                                  <w:tcW w:w="1275" w:type="dxa"/>
                                  <w:shd w:val="clear" w:color="auto" w:fill="auto"/>
                                </w:tcPr>
                                <w:p w14:paraId="15542771" w14:textId="77777777" w:rsidR="008D5C3C" w:rsidRDefault="008D5C3C" w:rsidP="00B53A6F">
                                  <w:pPr>
                                    <w:jc w:val="right"/>
                                    <w:rPr>
                                      <w:rFonts w:ascii="Avenir Book" w:hAnsi="Avenir Book"/>
                                      <w:b/>
                                      <w:color w:val="000000"/>
                                      <w:sz w:val="16"/>
                                      <w:szCs w:val="16"/>
                                    </w:rPr>
                                  </w:pPr>
                                  <w:r w:rsidRPr="00DA680F">
                                    <w:rPr>
                                      <w:rFonts w:ascii="Avenir Book" w:hAnsi="Avenir Book"/>
                                      <w:b/>
                                      <w:color w:val="000000"/>
                                      <w:sz w:val="16"/>
                                      <w:szCs w:val="16"/>
                                    </w:rPr>
                                    <w:t>Gender</w:t>
                                  </w:r>
                                </w:p>
                              </w:tc>
                              <w:tc>
                                <w:tcPr>
                                  <w:tcW w:w="1619" w:type="dxa"/>
                                  <w:shd w:val="clear" w:color="auto" w:fill="auto"/>
                                </w:tcPr>
                                <w:p w14:paraId="5879CCED"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Female = 7</w:t>
                                  </w:r>
                                </w:p>
                              </w:tc>
                              <w:tc>
                                <w:tcPr>
                                  <w:tcW w:w="2141" w:type="dxa"/>
                                  <w:shd w:val="clear" w:color="auto" w:fill="auto"/>
                                </w:tcPr>
                                <w:p w14:paraId="53B786C0"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Male = 37</w:t>
                                  </w:r>
                                </w:p>
                              </w:tc>
                            </w:tr>
                            <w:tr w:rsidR="008D5C3C" w:rsidRPr="00DA680F" w14:paraId="4932C931" w14:textId="77777777" w:rsidTr="004F2F6B">
                              <w:trPr>
                                <w:trHeight w:val="376"/>
                              </w:trPr>
                              <w:tc>
                                <w:tcPr>
                                  <w:tcW w:w="1275" w:type="dxa"/>
                                  <w:shd w:val="clear" w:color="auto" w:fill="auto"/>
                                  <w:vAlign w:val="center"/>
                                </w:tcPr>
                                <w:p w14:paraId="5902359D" w14:textId="77777777" w:rsidR="008D5C3C" w:rsidRDefault="008D5C3C" w:rsidP="00B53A6F">
                                  <w:pPr>
                                    <w:jc w:val="right"/>
                                    <w:rPr>
                                      <w:rFonts w:ascii="Avenir Book" w:hAnsi="Avenir Book"/>
                                      <w:b/>
                                      <w:color w:val="000000"/>
                                      <w:sz w:val="16"/>
                                      <w:szCs w:val="16"/>
                                    </w:rPr>
                                  </w:pPr>
                                  <w:r w:rsidRPr="00DA680F">
                                    <w:rPr>
                                      <w:rFonts w:ascii="Avenir Book" w:hAnsi="Avenir Book"/>
                                      <w:b/>
                                      <w:color w:val="000000"/>
                                      <w:sz w:val="16"/>
                                      <w:szCs w:val="16"/>
                                    </w:rPr>
                                    <w:t>Age</w:t>
                                  </w:r>
                                </w:p>
                              </w:tc>
                              <w:tc>
                                <w:tcPr>
                                  <w:tcW w:w="1619" w:type="dxa"/>
                                  <w:shd w:val="clear" w:color="auto" w:fill="auto"/>
                                  <w:vAlign w:val="center"/>
                                </w:tcPr>
                                <w:p w14:paraId="44CFAFF6" w14:textId="77777777" w:rsidR="008D5C3C" w:rsidRPr="008D35E3" w:rsidRDefault="008D5C3C">
                                  <w:pPr>
                                    <w:jc w:val="left"/>
                                    <w:rPr>
                                      <w:rFonts w:ascii="Avenir Book" w:hAnsi="Avenir Book"/>
                                      <w:b/>
                                      <w:color w:val="000000"/>
                                      <w:sz w:val="16"/>
                                      <w:szCs w:val="16"/>
                                    </w:rPr>
                                  </w:pPr>
                                  <w:r w:rsidRPr="008A2F38">
                                    <w:rPr>
                                      <w:rFonts w:ascii="Avenir Book" w:hAnsi="Avenir Book"/>
                                      <w:color w:val="000000"/>
                                      <w:sz w:val="16"/>
                                      <w:szCs w:val="16"/>
                                    </w:rPr>
                                    <w:t xml:space="preserve">18-20 = </w:t>
                                  </w:r>
                                  <w:r w:rsidRPr="008D35E3">
                                    <w:rPr>
                                      <w:rFonts w:ascii="Avenir Book" w:hAnsi="Avenir Book"/>
                                      <w:color w:val="000000"/>
                                      <w:sz w:val="16"/>
                                      <w:szCs w:val="16"/>
                                    </w:rPr>
                                    <w:t>1</w:t>
                                  </w:r>
                                  <w:r>
                                    <w:rPr>
                                      <w:rFonts w:ascii="Avenir Book" w:hAnsi="Avenir Book"/>
                                      <w:color w:val="000000"/>
                                      <w:sz w:val="16"/>
                                      <w:szCs w:val="16"/>
                                    </w:rPr>
                                    <w:br/>
                                    <w:t>21-26</w:t>
                                  </w:r>
                                  <w:r w:rsidRPr="00DA680F">
                                    <w:rPr>
                                      <w:rFonts w:ascii="Avenir Book" w:hAnsi="Avenir Book"/>
                                      <w:color w:val="000000"/>
                                      <w:sz w:val="16"/>
                                      <w:szCs w:val="16"/>
                                    </w:rPr>
                                    <w:t xml:space="preserve"> = </w:t>
                                  </w:r>
                                  <w:r>
                                    <w:rPr>
                                      <w:rFonts w:ascii="Avenir Book" w:hAnsi="Avenir Book"/>
                                      <w:color w:val="000000"/>
                                      <w:sz w:val="16"/>
                                      <w:szCs w:val="16"/>
                                    </w:rPr>
                                    <w:t>14</w:t>
                                  </w:r>
                                </w:p>
                              </w:tc>
                              <w:tc>
                                <w:tcPr>
                                  <w:tcW w:w="2141" w:type="dxa"/>
                                  <w:shd w:val="clear" w:color="auto" w:fill="auto"/>
                                  <w:vAlign w:val="center"/>
                                </w:tcPr>
                                <w:p w14:paraId="6E9E47BB" w14:textId="77777777" w:rsidR="008D5C3C" w:rsidRDefault="008D5C3C">
                                  <w:pPr>
                                    <w:jc w:val="left"/>
                                    <w:rPr>
                                      <w:rFonts w:ascii="Avenir Book" w:hAnsi="Avenir Book"/>
                                      <w:color w:val="000000"/>
                                      <w:sz w:val="16"/>
                                      <w:szCs w:val="16"/>
                                    </w:rPr>
                                  </w:pPr>
                                  <w:r w:rsidRPr="00D204D6">
                                    <w:rPr>
                                      <w:rFonts w:ascii="Avenir Book" w:hAnsi="Avenir Book"/>
                                      <w:color w:val="000000"/>
                                      <w:sz w:val="16"/>
                                      <w:szCs w:val="16"/>
                                    </w:rPr>
                                    <w:t xml:space="preserve">26-30 = </w:t>
                                  </w:r>
                                  <w:r>
                                    <w:rPr>
                                      <w:rFonts w:ascii="Avenir Book" w:hAnsi="Avenir Book"/>
                                      <w:color w:val="000000"/>
                                      <w:sz w:val="16"/>
                                      <w:szCs w:val="16"/>
                                    </w:rPr>
                                    <w:t>19</w:t>
                                  </w:r>
                                  <w:r>
                                    <w:rPr>
                                      <w:rFonts w:ascii="Avenir Book" w:hAnsi="Avenir Book"/>
                                      <w:color w:val="000000"/>
                                      <w:sz w:val="16"/>
                                      <w:szCs w:val="16"/>
                                    </w:rPr>
                                    <w:br/>
                                    <w:t>31-35 = 5</w:t>
                                  </w:r>
                                </w:p>
                              </w:tc>
                            </w:tr>
                            <w:tr w:rsidR="008D5C3C" w:rsidRPr="00DA680F" w14:paraId="1789445D" w14:textId="77777777" w:rsidTr="004F2F6B">
                              <w:trPr>
                                <w:trHeight w:val="376"/>
                              </w:trPr>
                              <w:tc>
                                <w:tcPr>
                                  <w:tcW w:w="1275" w:type="dxa"/>
                                  <w:shd w:val="clear" w:color="auto" w:fill="auto"/>
                                  <w:vAlign w:val="center"/>
                                </w:tcPr>
                                <w:p w14:paraId="3C5D4B2C" w14:textId="77777777" w:rsidR="008D5C3C" w:rsidRPr="00DA680F" w:rsidRDefault="008D5C3C" w:rsidP="00B53A6F">
                                  <w:pPr>
                                    <w:jc w:val="right"/>
                                    <w:rPr>
                                      <w:rFonts w:ascii="Avenir Book" w:hAnsi="Avenir Book"/>
                                      <w:b/>
                                      <w:color w:val="000000"/>
                                      <w:sz w:val="16"/>
                                      <w:szCs w:val="16"/>
                                    </w:rPr>
                                  </w:pPr>
                                  <w:r w:rsidRPr="00A12A10">
                                    <w:rPr>
                                      <w:rFonts w:ascii="Avenir Book" w:hAnsi="Avenir Book"/>
                                      <w:b/>
                                      <w:color w:val="000000"/>
                                      <w:sz w:val="16"/>
                                      <w:szCs w:val="16"/>
                                    </w:rPr>
                                    <w:t>Ethnicity</w:t>
                                  </w:r>
                                </w:p>
                              </w:tc>
                              <w:tc>
                                <w:tcPr>
                                  <w:tcW w:w="1619" w:type="dxa"/>
                                  <w:shd w:val="clear" w:color="auto" w:fill="auto"/>
                                  <w:vAlign w:val="center"/>
                                </w:tcPr>
                                <w:p w14:paraId="62199FD0" w14:textId="77777777" w:rsidR="008D5C3C" w:rsidRPr="008A2F38" w:rsidRDefault="008D5C3C">
                                  <w:pPr>
                                    <w:jc w:val="left"/>
                                    <w:rPr>
                                      <w:rFonts w:ascii="Avenir Book" w:hAnsi="Avenir Book"/>
                                      <w:color w:val="000000"/>
                                      <w:sz w:val="16"/>
                                      <w:szCs w:val="16"/>
                                    </w:rPr>
                                  </w:pPr>
                                  <w:r w:rsidRPr="00A12A10">
                                    <w:rPr>
                                      <w:rFonts w:ascii="Avenir Book" w:hAnsi="Avenir Book"/>
                                      <w:color w:val="000000"/>
                                      <w:sz w:val="16"/>
                                      <w:szCs w:val="16"/>
                                    </w:rPr>
                                    <w:t>Indian = 18</w:t>
                                  </w:r>
                                  <w:r>
                                    <w:rPr>
                                      <w:rFonts w:ascii="Avenir Book" w:hAnsi="Avenir Book"/>
                                      <w:color w:val="000000"/>
                                      <w:sz w:val="16"/>
                                      <w:szCs w:val="16"/>
                                    </w:rPr>
                                    <w:br/>
                                  </w:r>
                                  <w:r w:rsidRPr="00A12A10">
                                    <w:rPr>
                                      <w:rFonts w:ascii="Avenir Book" w:hAnsi="Avenir Book"/>
                                      <w:color w:val="000000"/>
                                      <w:sz w:val="16"/>
                                      <w:szCs w:val="16"/>
                                    </w:rPr>
                                    <w:t>Asian/Pacific Islander= 5</w:t>
                                  </w:r>
                                </w:p>
                              </w:tc>
                              <w:tc>
                                <w:tcPr>
                                  <w:tcW w:w="2141" w:type="dxa"/>
                                  <w:shd w:val="clear" w:color="auto" w:fill="auto"/>
                                  <w:vAlign w:val="center"/>
                                </w:tcPr>
                                <w:p w14:paraId="0C14DDAF" w14:textId="77777777" w:rsidR="008D5C3C" w:rsidRDefault="008D5C3C">
                                  <w:pPr>
                                    <w:jc w:val="left"/>
                                    <w:rPr>
                                      <w:rFonts w:ascii="Avenir Book" w:hAnsi="Avenir Book"/>
                                      <w:color w:val="000000"/>
                                      <w:sz w:val="16"/>
                                      <w:szCs w:val="16"/>
                                    </w:rPr>
                                  </w:pPr>
                                  <w:r w:rsidRPr="00A12A10">
                                    <w:rPr>
                                      <w:rFonts w:ascii="Avenir Book" w:hAnsi="Avenir Book"/>
                                      <w:color w:val="000000"/>
                                      <w:sz w:val="16"/>
                                      <w:szCs w:val="16"/>
                                    </w:rPr>
                                    <w:t>Caucasian= 11</w:t>
                                  </w:r>
                                  <w:r>
                                    <w:rPr>
                                      <w:rFonts w:ascii="Avenir Book" w:hAnsi="Avenir Book"/>
                                      <w:color w:val="000000"/>
                                      <w:sz w:val="16"/>
                                      <w:szCs w:val="16"/>
                                    </w:rPr>
                                    <w:br/>
                                  </w:r>
                                  <w:r w:rsidRPr="00A12A10">
                                    <w:rPr>
                                      <w:rFonts w:ascii="Avenir Book" w:hAnsi="Avenir Book"/>
                                      <w:color w:val="000000"/>
                                      <w:sz w:val="16"/>
                                      <w:szCs w:val="16"/>
                                    </w:rPr>
                                    <w:t>Hispanic/Latino = 2</w:t>
                                  </w:r>
                                  <w:r>
                                    <w:rPr>
                                      <w:rFonts w:ascii="Avenir Book" w:hAnsi="Avenir Book"/>
                                      <w:color w:val="000000"/>
                                      <w:sz w:val="16"/>
                                      <w:szCs w:val="16"/>
                                    </w:rPr>
                                    <w:br/>
                                  </w:r>
                                  <w:r w:rsidRPr="00A12A10">
                                    <w:rPr>
                                      <w:rFonts w:ascii="Avenir Book" w:hAnsi="Avenir Book"/>
                                      <w:color w:val="000000"/>
                                      <w:sz w:val="16"/>
                                      <w:szCs w:val="16"/>
                                    </w:rPr>
                                    <w:t>Others/Not said = 4</w:t>
                                  </w:r>
                                </w:p>
                              </w:tc>
                            </w:tr>
                            <w:tr w:rsidR="008D5C3C" w:rsidRPr="00DA680F" w14:paraId="7E3959DC" w14:textId="77777777" w:rsidTr="004F2F6B">
                              <w:trPr>
                                <w:trHeight w:val="376"/>
                              </w:trPr>
                              <w:tc>
                                <w:tcPr>
                                  <w:tcW w:w="1275" w:type="dxa"/>
                                  <w:shd w:val="clear" w:color="auto" w:fill="auto"/>
                                  <w:vAlign w:val="center"/>
                                </w:tcPr>
                                <w:p w14:paraId="081069B2" w14:textId="77777777" w:rsidR="008D5C3C" w:rsidRPr="00DA680F" w:rsidRDefault="008D5C3C" w:rsidP="00B53A6F">
                                  <w:pPr>
                                    <w:jc w:val="right"/>
                                    <w:rPr>
                                      <w:rFonts w:ascii="Avenir Book" w:hAnsi="Avenir Book"/>
                                      <w:b/>
                                      <w:color w:val="000000"/>
                                      <w:sz w:val="16"/>
                                      <w:szCs w:val="16"/>
                                    </w:rPr>
                                  </w:pPr>
                                  <w:r w:rsidRPr="00A12A10">
                                    <w:rPr>
                                      <w:rFonts w:ascii="Avenir Book" w:hAnsi="Avenir Book"/>
                                      <w:b/>
                                      <w:color w:val="000000"/>
                                      <w:sz w:val="16"/>
                                      <w:szCs w:val="16"/>
                                    </w:rPr>
                                    <w:t>Current educational status</w:t>
                                  </w:r>
                                </w:p>
                              </w:tc>
                              <w:tc>
                                <w:tcPr>
                                  <w:tcW w:w="1619" w:type="dxa"/>
                                  <w:shd w:val="clear" w:color="auto" w:fill="auto"/>
                                  <w:vAlign w:val="center"/>
                                </w:tcPr>
                                <w:p w14:paraId="78B39732" w14:textId="77777777" w:rsidR="008D5C3C" w:rsidRPr="008A2F38" w:rsidRDefault="008D5C3C">
                                  <w:pPr>
                                    <w:jc w:val="left"/>
                                    <w:rPr>
                                      <w:rFonts w:ascii="Avenir Book" w:hAnsi="Avenir Book"/>
                                      <w:color w:val="000000"/>
                                      <w:sz w:val="16"/>
                                      <w:szCs w:val="16"/>
                                    </w:rPr>
                                  </w:pPr>
                                  <w:r w:rsidRPr="00BD6F1C">
                                    <w:rPr>
                                      <w:rFonts w:ascii="Avenir Book" w:hAnsi="Avenir Book"/>
                                      <w:color w:val="000000"/>
                                      <w:sz w:val="16"/>
                                      <w:szCs w:val="16"/>
                                    </w:rPr>
                                    <w:t>Undergraduate = 3</w:t>
                                  </w:r>
                                  <w:r>
                                    <w:rPr>
                                      <w:rFonts w:ascii="Avenir Book" w:hAnsi="Avenir Book"/>
                                      <w:color w:val="000000"/>
                                      <w:sz w:val="16"/>
                                      <w:szCs w:val="16"/>
                                    </w:rPr>
                                    <w:br/>
                                  </w:r>
                                  <w:r w:rsidRPr="00BD6F1C">
                                    <w:rPr>
                                      <w:rFonts w:ascii="Avenir Book" w:hAnsi="Avenir Book"/>
                                      <w:color w:val="000000"/>
                                      <w:sz w:val="16"/>
                                      <w:szCs w:val="16"/>
                                    </w:rPr>
                                    <w:t>Masters = 7</w:t>
                                  </w:r>
                                </w:p>
                              </w:tc>
                              <w:tc>
                                <w:tcPr>
                                  <w:tcW w:w="2141" w:type="dxa"/>
                                  <w:shd w:val="clear" w:color="auto" w:fill="auto"/>
                                  <w:vAlign w:val="center"/>
                                </w:tcPr>
                                <w:p w14:paraId="1CBC4896" w14:textId="77777777" w:rsidR="008D5C3C" w:rsidRPr="004F2F6B" w:rsidRDefault="008D5C3C">
                                  <w:pPr>
                                    <w:jc w:val="left"/>
                                    <w:rPr>
                                      <w:rFonts w:ascii="Avenir Book" w:hAnsi="Avenir Book"/>
                                      <w:sz w:val="16"/>
                                      <w:szCs w:val="16"/>
                                    </w:rPr>
                                  </w:pPr>
                                  <w:r w:rsidRPr="004F2F6B">
                                    <w:rPr>
                                      <w:rFonts w:ascii="Avenir Book" w:hAnsi="Avenir Book"/>
                                      <w:sz w:val="16"/>
                                      <w:szCs w:val="16"/>
                                    </w:rPr>
                                    <w:t>Ph</w:t>
                                  </w:r>
                                  <w:r>
                                    <w:rPr>
                                      <w:rFonts w:ascii="Avenir Book" w:hAnsi="Avenir Book"/>
                                      <w:sz w:val="16"/>
                                      <w:szCs w:val="16"/>
                                    </w:rPr>
                                    <w:t>.D.</w:t>
                                  </w:r>
                                  <w:r w:rsidRPr="004F2F6B">
                                    <w:rPr>
                                      <w:rFonts w:ascii="Avenir Book" w:hAnsi="Avenir Book"/>
                                      <w:sz w:val="16"/>
                                      <w:szCs w:val="16"/>
                                    </w:rPr>
                                    <w:t xml:space="preserve"> = 29</w:t>
                                  </w:r>
                                  <w:r w:rsidRPr="004F2F6B">
                                    <w:rPr>
                                      <w:rFonts w:ascii="Avenir Book" w:hAnsi="Avenir Book"/>
                                      <w:sz w:val="16"/>
                                      <w:szCs w:val="16"/>
                                    </w:rPr>
                                    <w:br/>
                                  </w:r>
                                  <w:r w:rsidRPr="007B29C0">
                                    <w:rPr>
                                      <w:rFonts w:ascii="Avenir Book" w:hAnsi="Avenir Book"/>
                                      <w:color w:val="000000"/>
                                      <w:sz w:val="16"/>
                                      <w:szCs w:val="16"/>
                                    </w:rPr>
                                    <w:t>Post</w:t>
                                  </w:r>
                                  <w:r>
                                    <w:rPr>
                                      <w:rFonts w:ascii="Avenir Book" w:hAnsi="Avenir Book"/>
                                      <w:color w:val="000000"/>
                                      <w:sz w:val="16"/>
                                      <w:szCs w:val="16"/>
                                    </w:rPr>
                                    <w:t>d</w:t>
                                  </w:r>
                                  <w:r w:rsidRPr="007B29C0">
                                    <w:rPr>
                                      <w:rFonts w:ascii="Avenir Book" w:hAnsi="Avenir Book"/>
                                      <w:color w:val="000000"/>
                                      <w:sz w:val="16"/>
                                      <w:szCs w:val="16"/>
                                    </w:rPr>
                                    <w:t>oc = 2</w:t>
                                  </w:r>
                                </w:p>
                              </w:tc>
                            </w:tr>
                          </w:tbl>
                          <w:p w14:paraId="7939560A" w14:textId="77777777" w:rsidR="008D5C3C" w:rsidRDefault="008D5C3C" w:rsidP="00A35D63">
                            <w:pPr>
                              <w:pStyle w:val="Caption"/>
                            </w:pPr>
                            <w:r>
                              <w:t xml:space="preserve">Table </w:t>
                            </w:r>
                            <w:r w:rsidR="00DF7C63">
                              <w:fldChar w:fldCharType="begin"/>
                            </w:r>
                            <w:r w:rsidR="00DF7C63">
                              <w:instrText xml:space="preserve"> SEQ Table \* ARABIC </w:instrText>
                            </w:r>
                            <w:r w:rsidR="00DF7C63">
                              <w:fldChar w:fldCharType="separate"/>
                            </w:r>
                            <w:r w:rsidR="00F2096A">
                              <w:rPr>
                                <w:noProof/>
                              </w:rPr>
                              <w:t>1</w:t>
                            </w:r>
                            <w:r w:rsidR="00DF7C63">
                              <w:rPr>
                                <w:noProof/>
                              </w:rPr>
                              <w:fldChar w:fldCharType="end"/>
                            </w:r>
                            <w:r>
                              <w:t xml:space="preserve">: </w:t>
                            </w:r>
                            <w:r w:rsidRPr="004F2F6B">
                              <w:t>Demography info for 44 participants. Some participants did not complete portions of survey</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DE224D6" id="_x0000_t202" coordsize="21600,21600" o:spt="202" path="m,l,21600r21600,l21600,xe">
                <v:stroke joinstyle="miter"/>
                <v:path gradientshapeok="t" o:connecttype="rect"/>
              </v:shapetype>
              <v:shape id="Text Box 18" o:spid="_x0000_s1032" type="#_x0000_t202" style="position:absolute;left:0;text-align:left;margin-left:0;margin-top:0;width:237.6pt;height:163.7pt;z-index:251656704;visibility:visible;mso-wrap-style:square;mso-width-percent:0;mso-height-percent:0;mso-wrap-distance-left:9pt;mso-wrap-distance-top:0;mso-wrap-distance-right:9pt;mso-wrap-distance-bottom:10.8pt;mso-position-horizontal:center;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" o:allowincell="f" o:allowoverlap="f" filled="f" stroked="f">
                <v:textbox style="mso-fit-shape-to-text:t" inset=".êmm,0,0,0">
                  <w:txbxContent>
                    <w:tbl>
                      <w:tblPr>
                        <w:tblW w:w="5035" w:type="dxa"/>
                        <w:tblLayout w:type="fixed"/>
                        <w:tblLook w:val="04A0" w:firstRow="1" w:lastRow="0" w:firstColumn="1" w:lastColumn="0" w:noHBand="0" w:noVBand="1"/>
                      </w:tblPr>
                      <w:tblGrid>
                        <w:gridCol w:w="1275"/>
                        <w:gridCol w:w="1619"/>
                        <w:gridCol w:w="2141"/>
                      </w:tblGrid>
                      <w:tr w:rsidR="008D5C3C" w:rsidRPr="00DA680F" w14:paraId="7BEB84D7" w14:textId="77777777" w:rsidTr="004F2F6B">
                        <w:trPr>
                          <w:trHeight w:val="376"/>
                        </w:trPr>
                        <w:tc>
                          <w:tcPr>
                            <w:tcW w:w="1275" w:type="dxa"/>
                            <w:shd w:val="clear" w:color="auto" w:fill="auto"/>
                          </w:tcPr>
                          <w:p w14:paraId="4B9BEB6D" w14:textId="77777777" w:rsidR="008D5C3C" w:rsidRPr="00DA680F" w:rsidRDefault="008D5C3C" w:rsidP="00B53A6F">
                            <w:pPr>
                              <w:jc w:val="right"/>
                              <w:rPr>
                                <w:rFonts w:ascii="Avenir Book" w:hAnsi="Avenir Book"/>
                                <w:b/>
                                <w:color w:val="000000"/>
                                <w:sz w:val="16"/>
                                <w:szCs w:val="16"/>
                              </w:rPr>
                            </w:pPr>
                            <w:r>
                              <w:rPr>
                                <w:rFonts w:ascii="Avenir Book" w:hAnsi="Avenir Book"/>
                                <w:b/>
                                <w:color w:val="000000"/>
                                <w:sz w:val="16"/>
                                <w:szCs w:val="16"/>
                              </w:rPr>
                              <w:t>Nationality</w:t>
                            </w:r>
                          </w:p>
                        </w:tc>
                        <w:tc>
                          <w:tcPr>
                            <w:tcW w:w="1619" w:type="dxa"/>
                            <w:shd w:val="clear" w:color="auto" w:fill="auto"/>
                          </w:tcPr>
                          <w:p w14:paraId="37A38FC9"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Indian = 22</w:t>
                            </w:r>
                          </w:p>
                        </w:tc>
                        <w:tc>
                          <w:tcPr>
                            <w:tcW w:w="2141" w:type="dxa"/>
                            <w:shd w:val="clear" w:color="auto" w:fill="auto"/>
                          </w:tcPr>
                          <w:p w14:paraId="18CFEE09"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Non-Indian = 22</w:t>
                            </w:r>
                          </w:p>
                        </w:tc>
                      </w:tr>
                      <w:tr w:rsidR="008D5C3C" w:rsidRPr="00DA680F" w14:paraId="42B947BF" w14:textId="77777777" w:rsidTr="004F2F6B">
                        <w:trPr>
                          <w:trHeight w:val="376"/>
                        </w:trPr>
                        <w:tc>
                          <w:tcPr>
                            <w:tcW w:w="1275" w:type="dxa"/>
                            <w:shd w:val="clear" w:color="auto" w:fill="auto"/>
                          </w:tcPr>
                          <w:p w14:paraId="15542771" w14:textId="77777777" w:rsidR="008D5C3C" w:rsidRDefault="008D5C3C" w:rsidP="00B53A6F">
                            <w:pPr>
                              <w:jc w:val="right"/>
                              <w:rPr>
                                <w:rFonts w:ascii="Avenir Book" w:hAnsi="Avenir Book"/>
                                <w:b/>
                                <w:color w:val="000000"/>
                                <w:sz w:val="16"/>
                                <w:szCs w:val="16"/>
                              </w:rPr>
                            </w:pPr>
                            <w:r w:rsidRPr="00DA680F">
                              <w:rPr>
                                <w:rFonts w:ascii="Avenir Book" w:hAnsi="Avenir Book"/>
                                <w:b/>
                                <w:color w:val="000000"/>
                                <w:sz w:val="16"/>
                                <w:szCs w:val="16"/>
                              </w:rPr>
                              <w:t>Gender</w:t>
                            </w:r>
                          </w:p>
                        </w:tc>
                        <w:tc>
                          <w:tcPr>
                            <w:tcW w:w="1619" w:type="dxa"/>
                            <w:shd w:val="clear" w:color="auto" w:fill="auto"/>
                          </w:tcPr>
                          <w:p w14:paraId="5879CCED"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Female = 7</w:t>
                            </w:r>
                          </w:p>
                        </w:tc>
                        <w:tc>
                          <w:tcPr>
                            <w:tcW w:w="2141" w:type="dxa"/>
                            <w:shd w:val="clear" w:color="auto" w:fill="auto"/>
                          </w:tcPr>
                          <w:p w14:paraId="53B786C0" w14:textId="77777777" w:rsidR="008D5C3C" w:rsidRDefault="008D5C3C" w:rsidP="00B53A6F">
                            <w:pPr>
                              <w:jc w:val="left"/>
                              <w:rPr>
                                <w:rFonts w:ascii="Avenir Book" w:hAnsi="Avenir Book"/>
                                <w:color w:val="000000"/>
                                <w:sz w:val="16"/>
                                <w:szCs w:val="16"/>
                              </w:rPr>
                            </w:pPr>
                            <w:r>
                              <w:rPr>
                                <w:rFonts w:ascii="Avenir Book" w:hAnsi="Avenir Book"/>
                                <w:color w:val="000000"/>
                                <w:sz w:val="16"/>
                                <w:szCs w:val="16"/>
                              </w:rPr>
                              <w:t>Male = 37</w:t>
                            </w:r>
                          </w:p>
                        </w:tc>
                      </w:tr>
                      <w:tr w:rsidR="008D5C3C" w:rsidRPr="00DA680F" w14:paraId="4932C931" w14:textId="77777777" w:rsidTr="004F2F6B">
                        <w:trPr>
                          <w:trHeight w:val="376"/>
                        </w:trPr>
                        <w:tc>
                          <w:tcPr>
                            <w:tcW w:w="1275" w:type="dxa"/>
                            <w:shd w:val="clear" w:color="auto" w:fill="auto"/>
                            <w:vAlign w:val="center"/>
                          </w:tcPr>
                          <w:p w14:paraId="5902359D" w14:textId="77777777" w:rsidR="008D5C3C" w:rsidRDefault="008D5C3C" w:rsidP="00B53A6F">
                            <w:pPr>
                              <w:jc w:val="right"/>
                              <w:rPr>
                                <w:rFonts w:ascii="Avenir Book" w:hAnsi="Avenir Book"/>
                                <w:b/>
                                <w:color w:val="000000"/>
                                <w:sz w:val="16"/>
                                <w:szCs w:val="16"/>
                              </w:rPr>
                            </w:pPr>
                            <w:r w:rsidRPr="00DA680F">
                              <w:rPr>
                                <w:rFonts w:ascii="Avenir Book" w:hAnsi="Avenir Book"/>
                                <w:b/>
                                <w:color w:val="000000"/>
                                <w:sz w:val="16"/>
                                <w:szCs w:val="16"/>
                              </w:rPr>
                              <w:t>Age</w:t>
                            </w:r>
                          </w:p>
                        </w:tc>
                        <w:tc>
                          <w:tcPr>
                            <w:tcW w:w="1619" w:type="dxa"/>
                            <w:shd w:val="clear" w:color="auto" w:fill="auto"/>
                            <w:vAlign w:val="center"/>
                          </w:tcPr>
                          <w:p w14:paraId="44CFAFF6" w14:textId="77777777" w:rsidR="008D5C3C" w:rsidRPr="008D35E3" w:rsidRDefault="008D5C3C">
                            <w:pPr>
                              <w:jc w:val="left"/>
                              <w:rPr>
                                <w:rFonts w:ascii="Avenir Book" w:hAnsi="Avenir Book"/>
                                <w:b/>
                                <w:color w:val="000000"/>
                                <w:sz w:val="16"/>
                                <w:szCs w:val="16"/>
                              </w:rPr>
                            </w:pPr>
                            <w:r w:rsidRPr="008A2F38">
                              <w:rPr>
                                <w:rFonts w:ascii="Avenir Book" w:hAnsi="Avenir Book"/>
                                <w:color w:val="000000"/>
                                <w:sz w:val="16"/>
                                <w:szCs w:val="16"/>
                              </w:rPr>
                              <w:t xml:space="preserve">18-20 = </w:t>
                            </w:r>
                            <w:r w:rsidRPr="008D35E3">
                              <w:rPr>
                                <w:rFonts w:ascii="Avenir Book" w:hAnsi="Avenir Book"/>
                                <w:color w:val="000000"/>
                                <w:sz w:val="16"/>
                                <w:szCs w:val="16"/>
                              </w:rPr>
                              <w:t>1</w:t>
                            </w:r>
                            <w:r>
                              <w:rPr>
                                <w:rFonts w:ascii="Avenir Book" w:hAnsi="Avenir Book"/>
                                <w:color w:val="000000"/>
                                <w:sz w:val="16"/>
                                <w:szCs w:val="16"/>
                              </w:rPr>
                              <w:br/>
                              <w:t>21-26</w:t>
                            </w:r>
                            <w:r w:rsidRPr="00DA680F">
                              <w:rPr>
                                <w:rFonts w:ascii="Avenir Book" w:hAnsi="Avenir Book"/>
                                <w:color w:val="000000"/>
                                <w:sz w:val="16"/>
                                <w:szCs w:val="16"/>
                              </w:rPr>
                              <w:t xml:space="preserve"> = </w:t>
                            </w:r>
                            <w:r>
                              <w:rPr>
                                <w:rFonts w:ascii="Avenir Book" w:hAnsi="Avenir Book"/>
                                <w:color w:val="000000"/>
                                <w:sz w:val="16"/>
                                <w:szCs w:val="16"/>
                              </w:rPr>
                              <w:t>14</w:t>
                            </w:r>
                          </w:p>
                        </w:tc>
                        <w:tc>
                          <w:tcPr>
                            <w:tcW w:w="2141" w:type="dxa"/>
                            <w:shd w:val="clear" w:color="auto" w:fill="auto"/>
                            <w:vAlign w:val="center"/>
                          </w:tcPr>
                          <w:p w14:paraId="6E9E47BB" w14:textId="77777777" w:rsidR="008D5C3C" w:rsidRDefault="008D5C3C">
                            <w:pPr>
                              <w:jc w:val="left"/>
                              <w:rPr>
                                <w:rFonts w:ascii="Avenir Book" w:hAnsi="Avenir Book"/>
                                <w:color w:val="000000"/>
                                <w:sz w:val="16"/>
                                <w:szCs w:val="16"/>
                              </w:rPr>
                            </w:pPr>
                            <w:r w:rsidRPr="00D204D6">
                              <w:rPr>
                                <w:rFonts w:ascii="Avenir Book" w:hAnsi="Avenir Book"/>
                                <w:color w:val="000000"/>
                                <w:sz w:val="16"/>
                                <w:szCs w:val="16"/>
                              </w:rPr>
                              <w:t xml:space="preserve">26-30 = </w:t>
                            </w:r>
                            <w:r>
                              <w:rPr>
                                <w:rFonts w:ascii="Avenir Book" w:hAnsi="Avenir Book"/>
                                <w:color w:val="000000"/>
                                <w:sz w:val="16"/>
                                <w:szCs w:val="16"/>
                              </w:rPr>
                              <w:t>19</w:t>
                            </w:r>
                            <w:r>
                              <w:rPr>
                                <w:rFonts w:ascii="Avenir Book" w:hAnsi="Avenir Book"/>
                                <w:color w:val="000000"/>
                                <w:sz w:val="16"/>
                                <w:szCs w:val="16"/>
                              </w:rPr>
                              <w:br/>
                              <w:t>31-35 = 5</w:t>
                            </w:r>
                          </w:p>
                        </w:tc>
                      </w:tr>
                      <w:tr w:rsidR="008D5C3C" w:rsidRPr="00DA680F" w14:paraId="1789445D" w14:textId="77777777" w:rsidTr="004F2F6B">
                        <w:trPr>
                          <w:trHeight w:val="376"/>
                        </w:trPr>
                        <w:tc>
                          <w:tcPr>
                            <w:tcW w:w="1275" w:type="dxa"/>
                            <w:shd w:val="clear" w:color="auto" w:fill="auto"/>
                            <w:vAlign w:val="center"/>
                          </w:tcPr>
                          <w:p w14:paraId="3C5D4B2C" w14:textId="77777777" w:rsidR="008D5C3C" w:rsidRPr="00DA680F" w:rsidRDefault="008D5C3C" w:rsidP="00B53A6F">
                            <w:pPr>
                              <w:jc w:val="right"/>
                              <w:rPr>
                                <w:rFonts w:ascii="Avenir Book" w:hAnsi="Avenir Book"/>
                                <w:b/>
                                <w:color w:val="000000"/>
                                <w:sz w:val="16"/>
                                <w:szCs w:val="16"/>
                              </w:rPr>
                            </w:pPr>
                            <w:r w:rsidRPr="00A12A10">
                              <w:rPr>
                                <w:rFonts w:ascii="Avenir Book" w:hAnsi="Avenir Book"/>
                                <w:b/>
                                <w:color w:val="000000"/>
                                <w:sz w:val="16"/>
                                <w:szCs w:val="16"/>
                              </w:rPr>
                              <w:t>Ethnicity</w:t>
                            </w:r>
                          </w:p>
                        </w:tc>
                        <w:tc>
                          <w:tcPr>
                            <w:tcW w:w="1619" w:type="dxa"/>
                            <w:shd w:val="clear" w:color="auto" w:fill="auto"/>
                            <w:vAlign w:val="center"/>
                          </w:tcPr>
                          <w:p w14:paraId="62199FD0" w14:textId="77777777" w:rsidR="008D5C3C" w:rsidRPr="008A2F38" w:rsidRDefault="008D5C3C">
                            <w:pPr>
                              <w:jc w:val="left"/>
                              <w:rPr>
                                <w:rFonts w:ascii="Avenir Book" w:hAnsi="Avenir Book"/>
                                <w:color w:val="000000"/>
                                <w:sz w:val="16"/>
                                <w:szCs w:val="16"/>
                              </w:rPr>
                            </w:pPr>
                            <w:r w:rsidRPr="00A12A10">
                              <w:rPr>
                                <w:rFonts w:ascii="Avenir Book" w:hAnsi="Avenir Book"/>
                                <w:color w:val="000000"/>
                                <w:sz w:val="16"/>
                                <w:szCs w:val="16"/>
                              </w:rPr>
                              <w:t>Indian = 18</w:t>
                            </w:r>
                            <w:r>
                              <w:rPr>
                                <w:rFonts w:ascii="Avenir Book" w:hAnsi="Avenir Book"/>
                                <w:color w:val="000000"/>
                                <w:sz w:val="16"/>
                                <w:szCs w:val="16"/>
                              </w:rPr>
                              <w:br/>
                            </w:r>
                            <w:r w:rsidRPr="00A12A10">
                              <w:rPr>
                                <w:rFonts w:ascii="Avenir Book" w:hAnsi="Avenir Book"/>
                                <w:color w:val="000000"/>
                                <w:sz w:val="16"/>
                                <w:szCs w:val="16"/>
                              </w:rPr>
                              <w:t>Asian/Pacific Islander= 5</w:t>
                            </w:r>
                          </w:p>
                        </w:tc>
                        <w:tc>
                          <w:tcPr>
                            <w:tcW w:w="2141" w:type="dxa"/>
                            <w:shd w:val="clear" w:color="auto" w:fill="auto"/>
                            <w:vAlign w:val="center"/>
                          </w:tcPr>
                          <w:p w14:paraId="0C14DDAF" w14:textId="77777777" w:rsidR="008D5C3C" w:rsidRDefault="008D5C3C">
                            <w:pPr>
                              <w:jc w:val="left"/>
                              <w:rPr>
                                <w:rFonts w:ascii="Avenir Book" w:hAnsi="Avenir Book"/>
                                <w:color w:val="000000"/>
                                <w:sz w:val="16"/>
                                <w:szCs w:val="16"/>
                              </w:rPr>
                            </w:pPr>
                            <w:r w:rsidRPr="00A12A10">
                              <w:rPr>
                                <w:rFonts w:ascii="Avenir Book" w:hAnsi="Avenir Book"/>
                                <w:color w:val="000000"/>
                                <w:sz w:val="16"/>
                                <w:szCs w:val="16"/>
                              </w:rPr>
                              <w:t>Caucasian= 11</w:t>
                            </w:r>
                            <w:r>
                              <w:rPr>
                                <w:rFonts w:ascii="Avenir Book" w:hAnsi="Avenir Book"/>
                                <w:color w:val="000000"/>
                                <w:sz w:val="16"/>
                                <w:szCs w:val="16"/>
                              </w:rPr>
                              <w:br/>
                            </w:r>
                            <w:r w:rsidRPr="00A12A10">
                              <w:rPr>
                                <w:rFonts w:ascii="Avenir Book" w:hAnsi="Avenir Book"/>
                                <w:color w:val="000000"/>
                                <w:sz w:val="16"/>
                                <w:szCs w:val="16"/>
                              </w:rPr>
                              <w:t>Hispanic/Latino = 2</w:t>
                            </w:r>
                            <w:r>
                              <w:rPr>
                                <w:rFonts w:ascii="Avenir Book" w:hAnsi="Avenir Book"/>
                                <w:color w:val="000000"/>
                                <w:sz w:val="16"/>
                                <w:szCs w:val="16"/>
                              </w:rPr>
                              <w:br/>
                            </w:r>
                            <w:r w:rsidRPr="00A12A10">
                              <w:rPr>
                                <w:rFonts w:ascii="Avenir Book" w:hAnsi="Avenir Book"/>
                                <w:color w:val="000000"/>
                                <w:sz w:val="16"/>
                                <w:szCs w:val="16"/>
                              </w:rPr>
                              <w:t>Others/Not said = 4</w:t>
                            </w:r>
                          </w:p>
                        </w:tc>
                      </w:tr>
                      <w:tr w:rsidR="008D5C3C" w:rsidRPr="00DA680F" w14:paraId="7E3959DC" w14:textId="77777777" w:rsidTr="004F2F6B">
                        <w:trPr>
                          <w:trHeight w:val="376"/>
                        </w:trPr>
                        <w:tc>
                          <w:tcPr>
                            <w:tcW w:w="1275" w:type="dxa"/>
                            <w:shd w:val="clear" w:color="auto" w:fill="auto"/>
                            <w:vAlign w:val="center"/>
                          </w:tcPr>
                          <w:p w14:paraId="081069B2" w14:textId="77777777" w:rsidR="008D5C3C" w:rsidRPr="00DA680F" w:rsidRDefault="008D5C3C" w:rsidP="00B53A6F">
                            <w:pPr>
                              <w:jc w:val="right"/>
                              <w:rPr>
                                <w:rFonts w:ascii="Avenir Book" w:hAnsi="Avenir Book"/>
                                <w:b/>
                                <w:color w:val="000000"/>
                                <w:sz w:val="16"/>
                                <w:szCs w:val="16"/>
                              </w:rPr>
                            </w:pPr>
                            <w:r w:rsidRPr="00A12A10">
                              <w:rPr>
                                <w:rFonts w:ascii="Avenir Book" w:hAnsi="Avenir Book"/>
                                <w:b/>
                                <w:color w:val="000000"/>
                                <w:sz w:val="16"/>
                                <w:szCs w:val="16"/>
                              </w:rPr>
                              <w:t>Current educational status</w:t>
                            </w:r>
                          </w:p>
                        </w:tc>
                        <w:tc>
                          <w:tcPr>
                            <w:tcW w:w="1619" w:type="dxa"/>
                            <w:shd w:val="clear" w:color="auto" w:fill="auto"/>
                            <w:vAlign w:val="center"/>
                          </w:tcPr>
                          <w:p w14:paraId="78B39732" w14:textId="77777777" w:rsidR="008D5C3C" w:rsidRPr="008A2F38" w:rsidRDefault="008D5C3C">
                            <w:pPr>
                              <w:jc w:val="left"/>
                              <w:rPr>
                                <w:rFonts w:ascii="Avenir Book" w:hAnsi="Avenir Book"/>
                                <w:color w:val="000000"/>
                                <w:sz w:val="16"/>
                                <w:szCs w:val="16"/>
                              </w:rPr>
                            </w:pPr>
                            <w:r w:rsidRPr="00BD6F1C">
                              <w:rPr>
                                <w:rFonts w:ascii="Avenir Book" w:hAnsi="Avenir Book"/>
                                <w:color w:val="000000"/>
                                <w:sz w:val="16"/>
                                <w:szCs w:val="16"/>
                              </w:rPr>
                              <w:t>Undergraduate = 3</w:t>
                            </w:r>
                            <w:r>
                              <w:rPr>
                                <w:rFonts w:ascii="Avenir Book" w:hAnsi="Avenir Book"/>
                                <w:color w:val="000000"/>
                                <w:sz w:val="16"/>
                                <w:szCs w:val="16"/>
                              </w:rPr>
                              <w:br/>
                            </w:r>
                            <w:r w:rsidRPr="00BD6F1C">
                              <w:rPr>
                                <w:rFonts w:ascii="Avenir Book" w:hAnsi="Avenir Book"/>
                                <w:color w:val="000000"/>
                                <w:sz w:val="16"/>
                                <w:szCs w:val="16"/>
                              </w:rPr>
                              <w:t>Masters = 7</w:t>
                            </w:r>
                          </w:p>
                        </w:tc>
                        <w:tc>
                          <w:tcPr>
                            <w:tcW w:w="2141" w:type="dxa"/>
                            <w:shd w:val="clear" w:color="auto" w:fill="auto"/>
                            <w:vAlign w:val="center"/>
                          </w:tcPr>
                          <w:p w14:paraId="1CBC4896" w14:textId="77777777" w:rsidR="008D5C3C" w:rsidRPr="004F2F6B" w:rsidRDefault="008D5C3C">
                            <w:pPr>
                              <w:jc w:val="left"/>
                              <w:rPr>
                                <w:rFonts w:ascii="Avenir Book" w:hAnsi="Avenir Book"/>
                                <w:sz w:val="16"/>
                                <w:szCs w:val="16"/>
                              </w:rPr>
                            </w:pPr>
                            <w:r w:rsidRPr="004F2F6B">
                              <w:rPr>
                                <w:rFonts w:ascii="Avenir Book" w:hAnsi="Avenir Book"/>
                                <w:sz w:val="16"/>
                                <w:szCs w:val="16"/>
                              </w:rPr>
                              <w:t>Ph</w:t>
                            </w:r>
                            <w:r>
                              <w:rPr>
                                <w:rFonts w:ascii="Avenir Book" w:hAnsi="Avenir Book"/>
                                <w:sz w:val="16"/>
                                <w:szCs w:val="16"/>
                              </w:rPr>
                              <w:t>.D.</w:t>
                            </w:r>
                            <w:r w:rsidRPr="004F2F6B">
                              <w:rPr>
                                <w:rFonts w:ascii="Avenir Book" w:hAnsi="Avenir Book"/>
                                <w:sz w:val="16"/>
                                <w:szCs w:val="16"/>
                              </w:rPr>
                              <w:t xml:space="preserve"> = 29</w:t>
                            </w:r>
                            <w:r w:rsidRPr="004F2F6B">
                              <w:rPr>
                                <w:rFonts w:ascii="Avenir Book" w:hAnsi="Avenir Book"/>
                                <w:sz w:val="16"/>
                                <w:szCs w:val="16"/>
                              </w:rPr>
                              <w:br/>
                            </w:r>
                            <w:r w:rsidRPr="007B29C0">
                              <w:rPr>
                                <w:rFonts w:ascii="Avenir Book" w:hAnsi="Avenir Book"/>
                                <w:color w:val="000000"/>
                                <w:sz w:val="16"/>
                                <w:szCs w:val="16"/>
                              </w:rPr>
                              <w:t>Post</w:t>
                            </w:r>
                            <w:r>
                              <w:rPr>
                                <w:rFonts w:ascii="Avenir Book" w:hAnsi="Avenir Book"/>
                                <w:color w:val="000000"/>
                                <w:sz w:val="16"/>
                                <w:szCs w:val="16"/>
                              </w:rPr>
                              <w:t>d</w:t>
                            </w:r>
                            <w:r w:rsidRPr="007B29C0">
                              <w:rPr>
                                <w:rFonts w:ascii="Avenir Book" w:hAnsi="Avenir Book"/>
                                <w:color w:val="000000"/>
                                <w:sz w:val="16"/>
                                <w:szCs w:val="16"/>
                              </w:rPr>
                              <w:t>oc = 2</w:t>
                            </w:r>
                          </w:p>
                        </w:tc>
                      </w:tr>
                    </w:tbl>
                    <w:p w14:paraId="7939560A" w14:textId="77777777" w:rsidR="008D5C3C" w:rsidRDefault="008D5C3C" w:rsidP="00A35D63">
                      <w:pPr>
                        <w:pStyle w:val="Caption"/>
                      </w:pPr>
                      <w:r>
                        <w:t xml:space="preserve">Table </w:t>
                      </w:r>
                      <w:r w:rsidR="00DF7C63">
                        <w:fldChar w:fldCharType="begin"/>
                      </w:r>
                      <w:r w:rsidR="00DF7C63">
                        <w:instrText xml:space="preserve"> SEQ Table \* ARABIC </w:instrText>
                      </w:r>
                      <w:r w:rsidR="00DF7C63">
                        <w:fldChar w:fldCharType="separate"/>
                      </w:r>
                      <w:r w:rsidR="00F2096A">
                        <w:rPr>
                          <w:noProof/>
                        </w:rPr>
                        <w:t>1</w:t>
                      </w:r>
                      <w:r w:rsidR="00DF7C63">
                        <w:rPr>
                          <w:noProof/>
                        </w:rPr>
                        <w:fldChar w:fldCharType="end"/>
                      </w:r>
                      <w:r>
                        <w:t xml:space="preserve">: </w:t>
                      </w:r>
                      <w:r w:rsidRPr="004F2F6B">
                        <w:t>Demography info for 44 participants. Some participants did not complete portions of survey</w:t>
                      </w:r>
                    </w:p>
                  </w:txbxContent>
                </v:textbox>
                <w10:wrap type="topAndBottom" anchory="margin"/>
              </v:shape>
            </w:pict>
          </mc:Fallback>
        </mc:AlternateContent>
      </w:r>
      <w:r w:rsidR="00F80A78">
        <w:rPr>
          <w:i/>
        </w:rPr>
        <w:t>Web usage</w:t>
      </w:r>
      <w:r w:rsidR="001D6757">
        <w:rPr>
          <w:i/>
        </w:rPr>
        <w:t xml:space="preserve">: </w:t>
      </w:r>
      <w:r w:rsidR="005619C7">
        <w:t xml:space="preserve">Once all participants had completed </w:t>
      </w:r>
      <w:r w:rsidR="00A93870">
        <w:t xml:space="preserve">the </w:t>
      </w:r>
      <w:r w:rsidR="005619C7">
        <w:t xml:space="preserve">lab </w:t>
      </w:r>
      <w:r w:rsidR="00A93870">
        <w:t>portion</w:t>
      </w:r>
      <w:r w:rsidR="005619C7">
        <w:t xml:space="preserve">, </w:t>
      </w:r>
      <w:r w:rsidR="00A93870">
        <w:t xml:space="preserve">the web application was opened </w:t>
      </w:r>
      <w:r w:rsidR="003A1979">
        <w:t xml:space="preserve">to all participants </w:t>
      </w:r>
      <w:r w:rsidR="00A93870">
        <w:t>for collaborative usage for three days</w:t>
      </w:r>
      <w:r w:rsidR="00B63177">
        <w:t xml:space="preserve">. </w:t>
      </w:r>
      <w:r w:rsidR="00437618">
        <w:t xml:space="preserve">Gut Instinct sent </w:t>
      </w:r>
      <w:r w:rsidR="00703E0C">
        <w:t xml:space="preserve">email </w:t>
      </w:r>
      <w:r w:rsidR="00E77FD7">
        <w:t xml:space="preserve">notifications </w:t>
      </w:r>
      <w:r w:rsidR="000C0374">
        <w:t xml:space="preserve">about activity </w:t>
      </w:r>
      <w:r w:rsidR="00A31612">
        <w:t xml:space="preserve">on the </w:t>
      </w:r>
      <w:r w:rsidR="004527EE">
        <w:t>site</w:t>
      </w:r>
      <w:r w:rsidR="00D04504">
        <w:t xml:space="preserve">, along with </w:t>
      </w:r>
      <w:r w:rsidR="0036409F">
        <w:t>feedback on some questions raised on GutBoard</w:t>
      </w:r>
      <w:r w:rsidR="00A457A9">
        <w:t xml:space="preserve"> such as providing links to research studies about effects of eating blueberries on the gut microbiome</w:t>
      </w:r>
      <w:r w:rsidR="00D232F9">
        <w:t>.</w:t>
      </w:r>
      <w:r w:rsidR="00846DBF" w:rsidRPr="00846DBF">
        <w:rPr>
          <w:noProof/>
        </w:rPr>
        <w:t xml:space="preserve"> </w:t>
      </w:r>
    </w:p>
    <w:p w14:paraId="08EABDB7" w14:textId="77777777" w:rsidR="00A17A4D" w:rsidRPr="002825B9" w:rsidRDefault="00E80752" w:rsidP="00C13133">
      <w:pPr>
        <w:rPr>
          <w:noProof/>
        </w:rPr>
      </w:pPr>
      <w:r>
        <w:rPr>
          <w:noProof/>
        </w:rPr>
        <mc:AlternateContent>
          <mc:Choice Requires="wps">
            <w:drawing>
              <wp:anchor distT="0" distB="0" distL="114300" distR="114300" simplePos="0" relativeHeight="251654656" behindDoc="0" locked="0" layoutInCell="1" allowOverlap="0" wp14:anchorId="090370A3" wp14:editId="6404D389">
                <wp:simplePos x="0" y="0"/>
                <wp:positionH relativeFrom="margin">
                  <wp:align>left</wp:align>
                </wp:positionH>
                <wp:positionV relativeFrom="margin">
                  <wp:align>bottom</wp:align>
                </wp:positionV>
                <wp:extent cx="6515100" cy="3251835"/>
                <wp:effectExtent l="0" t="0" r="0" b="0"/>
                <wp:wrapTopAndBottom/>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15100" cy="3251835"/>
                        </a:xfrm>
                        <a:prstGeom prst="rect">
                          <a:avLst/>
                        </a:prstGeom>
                        <a:noFill/>
                        <a:ln>
                          <a:noFill/>
                        </a:ln>
                        <a:effectLst/>
                        <a:extLst>
                          <a:ext uri="{FAA26D3D-D897-4be2-8F04-BA451C77F1D7}"/>
                          <a:ext uri="{C572A759-6A51-4108-AA02-DFA0A04FC94B}"/>
                        </a:extLst>
                      </wps:spPr>
                      <wps:txbx>
                        <w:txbxContent>
                          <w:p w14:paraId="3F63B3CE" w14:textId="77777777" w:rsidR="008D5C3C" w:rsidRDefault="00E80752" w:rsidP="003E52ED">
                            <w:pPr>
                              <w:keepNext/>
                            </w:pPr>
                            <w:r w:rsidRPr="00143052">
                              <w:rPr>
                                <w:noProof/>
                                <w:lang w:eastAsia="zh-CN"/>
                              </w:rPr>
                              <w:drawing>
                                <wp:inline distT="0" distB="0" distL="0" distR="0" wp14:anchorId="512147B7" wp14:editId="04C91645">
                                  <wp:extent cx="6517640" cy="2649855"/>
                                  <wp:effectExtent l="0" t="0" r="0" b="0"/>
                                  <wp:docPr id="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3">
                                            <a:extLst>
                                              <a:ext uri="{28A0092B-C50C-407E-A947-70E740481C1C}">
                                                <a14:useLocalDpi xmlns:a14="http://schemas.microsoft.com/office/drawing/2010/main" val="0"/>
                                              </a:ext>
                                            </a:extLst>
                                          </a:blip>
                                          <a:srcRect t="916"/>
                                          <a:stretch>
                                            <a:fillRect/>
                                          </a:stretch>
                                        </pic:blipFill>
                                        <pic:spPr bwMode="auto">
                                          <a:xfrm>
                                            <a:off x="0" y="0"/>
                                            <a:ext cx="6517640" cy="2649855"/>
                                          </a:xfrm>
                                          <a:prstGeom prst="rect">
                                            <a:avLst/>
                                          </a:prstGeom>
                                          <a:noFill/>
                                          <a:ln>
                                            <a:noFill/>
                                          </a:ln>
                                        </pic:spPr>
                                      </pic:pic>
                                    </a:graphicData>
                                  </a:graphic>
                                </wp:inline>
                              </w:drawing>
                            </w:r>
                          </w:p>
                          <w:p w14:paraId="6EF5B901" w14:textId="77777777" w:rsidR="008D5C3C" w:rsidRPr="00DF2D8E" w:rsidRDefault="008D5C3C" w:rsidP="00A35D63">
                            <w:pPr>
                              <w:pStyle w:val="Caption"/>
                            </w:pPr>
                            <w:bookmarkStart w:id="13" w:name="_Ref345798816"/>
                            <w:r w:rsidRPr="00DF2D8E">
                              <w:t xml:space="preserve">Figure </w:t>
                            </w:r>
                            <w:r w:rsidR="00DF7C63">
                              <w:fldChar w:fldCharType="begin"/>
                            </w:r>
                            <w:r w:rsidR="00DF7C63">
                              <w:instrText xml:space="preserve"> SEQ Figure \* ARABIC </w:instrText>
                            </w:r>
                            <w:r w:rsidR="00DF7C63">
                              <w:fldChar w:fldCharType="separate"/>
                            </w:r>
                            <w:r w:rsidR="00F2096A">
                              <w:rPr>
                                <w:noProof/>
                              </w:rPr>
                              <w:t>6</w:t>
                            </w:r>
                            <w:r w:rsidR="00DF7C63">
                              <w:rPr>
                                <w:noProof/>
                              </w:rPr>
                              <w:fldChar w:fldCharType="end"/>
                            </w:r>
                            <w:bookmarkEnd w:id="13"/>
                            <w:r w:rsidRPr="00DF2D8E">
                              <w:t>: Three conditions for experiment. (a) Contribute condition where participants read some general articles about microbiome and added questions and answered others’ questions (b) Learn condition where participants saw curated topic videos (e.g. about diet) and answered practice problems from a Coursera</w:t>
                            </w:r>
                            <w:r>
                              <w:t xml:space="preserve"> class </w:t>
                            </w:r>
                            <w:r>
                              <w:fldChar w:fldCharType="begin" w:fldLock="1"/>
                            </w:r>
                            <w:r>
                              <w:instrText>ADDIN CSL_CITATION { "citationItems" : [ { "id" : "ITEM-1", "itemData" : { "URL" : "https://www.coursera.org/learn/microbiome", "accessed" : { "date-parts" : [ [ "2016", "12", "31" ] ] }, "author" : [ { "dropping-particle" : "", "family" : "Knight", "given" : "R.", "non-dropping-particle" : "", "parse-names" : false, "suffix" : "" }, { "dropping-particle" : "", "family" : "Metcalf", "given" : "J.", "non-dropping-particle" : "", "parse-names" : false, "suffix" : "" }, { "dropping-particle" : "", "family" : "Amato", "given" : "K.", "non-dropping-particle" : "", "parse-names" : false, "suffix" : "" } ], "id" : "ITEM-1", "issued" : { "date-parts" : [ [ "2016" ] ] }, "title" : "Gut Check: Exploring Your Microbiome. Coursera.", "type" : "webpage" }, "uris" : [ "http://www.mendeley.com/documents/?uuid=48421c0c-ad28-4b0e-8f0b-0937bbedd663" ] } ], "mendeley" : { "formattedCitation" : "[36]", "plainTextFormattedCitation" : "[36]", "previouslyFormattedCitation" : "[36]" }, "properties" : { "noteIndex" : 0 }, "schema" : "https://github.com/citation-style-language/schema/raw/master/csl-citation.json" }</w:instrText>
                            </w:r>
                            <w:r>
                              <w:fldChar w:fldCharType="separate"/>
                            </w:r>
                            <w:r w:rsidRPr="008536B3">
                              <w:rPr>
                                <w:noProof/>
                              </w:rPr>
                              <w:t>[36]</w:t>
                            </w:r>
                            <w:r>
                              <w:fldChar w:fldCharType="end"/>
                            </w:r>
                            <w:r>
                              <w:t xml:space="preserve"> </w:t>
                            </w:r>
                            <w:r w:rsidRPr="00DF2D8E">
                              <w:t>(c) Combined condition where participants saw curated topic video, and added questions and answered others’ questions</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0370A3" id="Text Box 11" o:spid="_x0000_s1033" type="#_x0000_t202" style="position:absolute;left:0;text-align:left;margin-left:0;margin-top:0;width:513pt;height:256.05pt;z-index:2516546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" o:allowoverlap="f" filled="f" stroked="f">
                <v:textbox style="mso-fit-shape-to-text:t" inset=".êmm,0,0,0">
                  <w:txbxContent>
                    <w:p w14:paraId="3F63B3CE" w14:textId="77777777" w:rsidR="008D5C3C" w:rsidRDefault="00E80752" w:rsidP="003E52ED">
                      <w:pPr>
                        <w:keepNext/>
                      </w:pPr>
                      <w:r w:rsidRPr="00143052">
                        <w:rPr>
                          <w:noProof/>
                          <w:lang w:eastAsia="zh-CN"/>
                        </w:rPr>
                        <w:drawing>
                          <wp:inline distT="0" distB="0" distL="0" distR="0" wp14:anchorId="512147B7" wp14:editId="04C91645">
                            <wp:extent cx="6517640" cy="2649855"/>
                            <wp:effectExtent l="0" t="0" r="0" b="0"/>
                            <wp:docPr id="6"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4">
                                      <a:extLst>
                                        <a:ext uri="{28A0092B-C50C-407E-A947-70E740481C1C}">
                                          <a14:useLocalDpi xmlns:a14="http://schemas.microsoft.com/office/drawing/2010/main" val="0"/>
                                        </a:ext>
                                      </a:extLst>
                                    </a:blip>
                                    <a:srcRect t="916"/>
                                    <a:stretch>
                                      <a:fillRect/>
                                    </a:stretch>
                                  </pic:blipFill>
                                  <pic:spPr bwMode="auto">
                                    <a:xfrm>
                                      <a:off x="0" y="0"/>
                                      <a:ext cx="6517640" cy="2649855"/>
                                    </a:xfrm>
                                    <a:prstGeom prst="rect">
                                      <a:avLst/>
                                    </a:prstGeom>
                                    <a:noFill/>
                                    <a:ln>
                                      <a:noFill/>
                                    </a:ln>
                                  </pic:spPr>
                                </pic:pic>
                              </a:graphicData>
                            </a:graphic>
                          </wp:inline>
                        </w:drawing>
                      </w:r>
                    </w:p>
                    <w:p w14:paraId="6EF5B901" w14:textId="77777777" w:rsidR="008D5C3C" w:rsidRPr="00DF2D8E" w:rsidRDefault="008D5C3C" w:rsidP="00A35D63">
                      <w:pPr>
                        <w:pStyle w:val="Caption"/>
                      </w:pPr>
                      <w:bookmarkStart w:id="19" w:name="_Ref345798816"/>
                      <w:r w:rsidRPr="00DF2D8E">
                        <w:t xml:space="preserve">Figure </w:t>
                      </w:r>
                      <w:fldSimple w:instr=" SEQ Figure \* ARABIC ">
                        <w:r w:rsidR="00F2096A">
                          <w:rPr>
                            <w:noProof/>
                          </w:rPr>
                          <w:t>6</w:t>
                        </w:r>
                      </w:fldSimple>
                      <w:bookmarkEnd w:id="19"/>
                      <w:r w:rsidRPr="00DF2D8E">
                        <w:t>: Three conditions for experiment. (a) Contribute condition where participants read some general articles about microbiome and added questions and answered others’ questions (b) Learn condition where participants saw curated topic videos (e.g. about diet) and answered practice problems from a Coursera</w:t>
                      </w:r>
                      <w:r>
                        <w:t xml:space="preserve"> class </w:t>
                      </w:r>
                      <w:r>
                        <w:fldChar w:fldCharType="begin" w:fldLock="1"/>
                      </w:r>
                      <w:r>
                        <w:instrText>ADDIN CSL_CITATION { "citationItems" : [ { "id" : "ITEM-1", "itemData" : { "URL" : "https://www.coursera.org/learn/microbiome", "accessed" : { "date-parts" : [ [ "2016", "12", "31" ] ] }, "author" : [ { "dropping-particle" : "", "family" : "Knight", "given" : "R.", "non-dropping-particle" : "", "parse-names" : false, "suffix" : "" }, { "dropping-particle" : "", "family" : "Metcalf", "given" : "J.", "non-dropping-particle" : "", "parse-names" : false, "suffix" : "" }, { "dropping-particle" : "", "family" : "Amato", "given" : "K.", "non-dropping-particle" : "", "parse-names" : false, "suffix" : "" } ], "id" : "ITEM-1", "issued" : { "date-parts" : [ [ "2016" ] ] }, "title" : "Gut Check: Exploring Your Microbiome. Coursera.", "type" : "webpage" }, "uris" : [ "http://www.mendeley.com/documents/?uuid=48421c0c-ad28-4b0e-8f0b-0937bbedd663" ] } ], "mendeley" : { "formattedCitation" : "[36]", "plainTextFormattedCitation" : "[36]", "previouslyFormattedCitation" : "[36]" }, "properties" : { "noteIndex" : 0 }, "schema" : "https://github.com/citation-style-language/schema/raw/master/csl-citation.json" }</w:instrText>
                      </w:r>
                      <w:r>
                        <w:fldChar w:fldCharType="separate"/>
                      </w:r>
                      <w:r w:rsidRPr="008536B3">
                        <w:rPr>
                          <w:noProof/>
                        </w:rPr>
                        <w:t>[36]</w:t>
                      </w:r>
                      <w:r>
                        <w:fldChar w:fldCharType="end"/>
                      </w:r>
                      <w:r>
                        <w:t xml:space="preserve"> </w:t>
                      </w:r>
                      <w:r w:rsidRPr="00DF2D8E">
                        <w:t>(c) Combined condition where participants saw curated topic video, and added questions and answered others’ questions</w:t>
                      </w:r>
                    </w:p>
                  </w:txbxContent>
                </v:textbox>
                <w10:wrap type="topAndBottom" anchorx="margin" anchory="margin"/>
              </v:shape>
            </w:pict>
          </mc:Fallback>
        </mc:AlternateContent>
      </w:r>
      <w:r w:rsidR="00A17A4D">
        <w:rPr>
          <w:noProof/>
        </w:rPr>
        <w:t>After web usage, t</w:t>
      </w:r>
      <w:r w:rsidR="00A17A4D" w:rsidRPr="00E33F22">
        <w:rPr>
          <w:noProof/>
        </w:rPr>
        <w:t>wo independent raters (experts</w:t>
      </w:r>
      <w:r w:rsidR="00A17A4D">
        <w:rPr>
          <w:noProof/>
        </w:rPr>
        <w:t xml:space="preserve"> in human microbiome) rated the </w:t>
      </w:r>
      <w:r w:rsidR="00A17A4D" w:rsidRPr="00E33F22">
        <w:rPr>
          <w:noProof/>
        </w:rPr>
        <w:t>questions on novelty &amp; usefulness us</w:t>
      </w:r>
      <w:r w:rsidR="00A17A4D">
        <w:rPr>
          <w:noProof/>
        </w:rPr>
        <w:t xml:space="preserve">ing the following workflow: (1) </w:t>
      </w:r>
      <w:r w:rsidR="00A17A4D" w:rsidRPr="00E33F22">
        <w:rPr>
          <w:noProof/>
        </w:rPr>
        <w:t>calibrate: rate 3 questions indep</w:t>
      </w:r>
      <w:r w:rsidR="00A17A4D">
        <w:rPr>
          <w:noProof/>
        </w:rPr>
        <w:t xml:space="preserve">endently and discuss; (2) rate: </w:t>
      </w:r>
      <w:r w:rsidR="00A17A4D" w:rsidRPr="00E33F22">
        <w:rPr>
          <w:noProof/>
        </w:rPr>
        <w:t>independently rate all participant generated ques</w:t>
      </w:r>
      <w:r w:rsidR="00A17A4D">
        <w:rPr>
          <w:noProof/>
        </w:rPr>
        <w:t xml:space="preserve">tions; (3) combine: </w:t>
      </w:r>
      <w:r w:rsidR="00A17A4D" w:rsidRPr="00E33F22">
        <w:rPr>
          <w:noProof/>
        </w:rPr>
        <w:t>discuss ratings where different &amp; develop</w:t>
      </w:r>
      <w:r w:rsidR="00A17A4D">
        <w:rPr>
          <w:noProof/>
        </w:rPr>
        <w:t xml:space="preserve"> a common score. The discussion </w:t>
      </w:r>
      <w:r w:rsidR="00A17A4D" w:rsidRPr="00E33F22">
        <w:rPr>
          <w:noProof/>
        </w:rPr>
        <w:t>in step 3 was valuable for adding to t</w:t>
      </w:r>
      <w:r w:rsidR="00A17A4D">
        <w:rPr>
          <w:noProof/>
        </w:rPr>
        <w:t xml:space="preserve">he set of rules for rating such </w:t>
      </w:r>
      <w:r w:rsidR="00A17A4D" w:rsidRPr="00E33F22">
        <w:rPr>
          <w:noProof/>
        </w:rPr>
        <w:t xml:space="preserve">open-ended questions. </w:t>
      </w:r>
    </w:p>
    <w:p w14:paraId="307CC104" w14:textId="77777777" w:rsidR="003D32E8" w:rsidRPr="0041701F" w:rsidRDefault="00E80752" w:rsidP="00A37B35">
      <w:pPr>
        <w:pStyle w:val="Heading2"/>
      </w:pPr>
      <w:r>
        <w:rPr>
          <w:noProof/>
        </w:rPr>
        <w:lastRenderedPageBreak/>
        <mc:AlternateContent>
          <mc:Choice Requires="wps">
            <w:drawing>
              <wp:anchor distT="54610" distB="91440" distL="114300" distR="114300" simplePos="0" relativeHeight="251655680" behindDoc="0" locked="0" layoutInCell="1" allowOverlap="0" wp14:anchorId="2834230F" wp14:editId="7331CCB0">
                <wp:simplePos x="0" y="0"/>
                <wp:positionH relativeFrom="margin">
                  <wp:align>left</wp:align>
                </wp:positionH>
                <wp:positionV relativeFrom="margin">
                  <wp:align>top</wp:align>
                </wp:positionV>
                <wp:extent cx="6400800" cy="2857500"/>
                <wp:effectExtent l="0" t="0" r="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857500"/>
                        </a:xfrm>
                        <a:prstGeom prst="rect">
                          <a:avLst/>
                        </a:prstGeom>
                        <a:noFill/>
                        <a:ln>
                          <a:noFill/>
                        </a:ln>
                        <a:effectLst/>
                        <a:extLst>
                          <a:ext uri="{FAA26D3D-D897-4be2-8F04-BA451C77F1D7}"/>
                          <a:ext uri="{C572A759-6A51-4108-AA02-DFA0A04FC94B}"/>
                        </a:extLst>
                      </wps:spPr>
                      <wps:txbx>
                        <w:txbxContent>
                          <w:p w14:paraId="6FE2F482" w14:textId="77777777" w:rsidR="008D5C3C" w:rsidRDefault="00E80752" w:rsidP="008707F8">
                            <w:pPr>
                              <w:keepNext/>
                              <w:spacing w:after="0"/>
                              <w:contextualSpacing/>
                            </w:pPr>
                            <w:r w:rsidRPr="00143052">
                              <w:rPr>
                                <w:noProof/>
                                <w:lang w:eastAsia="zh-CN"/>
                              </w:rPr>
                              <w:drawing>
                                <wp:inline distT="0" distB="0" distL="0" distR="0" wp14:anchorId="3167FFED" wp14:editId="7DD1FD09">
                                  <wp:extent cx="6395720" cy="2124710"/>
                                  <wp:effectExtent l="0" t="0" r="0" b="0"/>
                                  <wp:docPr id="7"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25">
                                            <a:extLst>
                                              <a:ext uri="{28A0092B-C50C-407E-A947-70E740481C1C}">
                                                <a14:useLocalDpi xmlns:a14="http://schemas.microsoft.com/office/drawing/2010/main" val="0"/>
                                              </a:ext>
                                            </a:extLst>
                                          </a:blip>
                                          <a:srcRect t="1514"/>
                                          <a:stretch>
                                            <a:fillRect/>
                                          </a:stretch>
                                        </pic:blipFill>
                                        <pic:spPr bwMode="auto">
                                          <a:xfrm>
                                            <a:off x="0" y="0"/>
                                            <a:ext cx="6395720" cy="2124710"/>
                                          </a:xfrm>
                                          <a:prstGeom prst="rect">
                                            <a:avLst/>
                                          </a:prstGeom>
                                          <a:noFill/>
                                          <a:ln>
                                            <a:noFill/>
                                          </a:ln>
                                        </pic:spPr>
                                      </pic:pic>
                                    </a:graphicData>
                                  </a:graphic>
                                </wp:inline>
                              </w:drawing>
                            </w:r>
                          </w:p>
                          <w:tbl>
                            <w:tblPr>
                              <w:tblW w:w="0" w:type="auto"/>
                              <w:tblCellSpacing w:w="72" w:type="dxa"/>
                              <w:tblCellMar>
                                <w:left w:w="0" w:type="dxa"/>
                                <w:right w:w="0" w:type="dxa"/>
                              </w:tblCellMar>
                              <w:tblLook w:val="04A0" w:firstRow="1" w:lastRow="0" w:firstColumn="1" w:lastColumn="0" w:noHBand="0" w:noVBand="1"/>
                            </w:tblPr>
                            <w:tblGrid>
                              <w:gridCol w:w="3551"/>
                              <w:gridCol w:w="3239"/>
                              <w:gridCol w:w="3290"/>
                            </w:tblGrid>
                            <w:tr w:rsidR="008D5C3C" w14:paraId="73F8D83C" w14:textId="77777777" w:rsidTr="00D43929">
                              <w:trPr>
                                <w:tblCellSpacing w:w="72" w:type="dxa"/>
                              </w:trPr>
                              <w:tc>
                                <w:tcPr>
                                  <w:tcW w:w="3438" w:type="dxa"/>
                                  <w:shd w:val="clear" w:color="auto" w:fill="auto"/>
                                </w:tcPr>
                                <w:p w14:paraId="70CB1FCD" w14:textId="77777777" w:rsidR="008D5C3C" w:rsidRDefault="008D5C3C" w:rsidP="00A35D63">
                                  <w:pPr>
                                    <w:pStyle w:val="Caption"/>
                                  </w:pPr>
                                  <w:r>
                                    <w:t xml:space="preserve">Figure </w:t>
                                  </w:r>
                                  <w:r w:rsidR="00DF7C63">
                                    <w:fldChar w:fldCharType="begin"/>
                                  </w:r>
                                  <w:r w:rsidR="00DF7C63">
                                    <w:instrText xml:space="preserve"> SEQ Figure \* ARABIC </w:instrText>
                                  </w:r>
                                  <w:r w:rsidR="00DF7C63">
                                    <w:fldChar w:fldCharType="separate"/>
                                  </w:r>
                                  <w:r w:rsidR="00F2096A">
                                    <w:rPr>
                                      <w:noProof/>
                                    </w:rPr>
                                    <w:t>7</w:t>
                                  </w:r>
                                  <w:r w:rsidR="00DF7C63">
                                    <w:rPr>
                                      <w:noProof/>
                                    </w:rPr>
                                    <w:fldChar w:fldCharType="end"/>
                                  </w:r>
                                  <w:r>
                                    <w:t xml:space="preserve">: a) </w:t>
                                  </w:r>
                                  <w:r w:rsidRPr="00DF2D8E">
                                    <w:t>Participants in Contribute and Combined conditions created questions of similar quality</w:t>
                                  </w:r>
                                </w:p>
                                <w:p w14:paraId="3B8FEFFD" w14:textId="77777777" w:rsidR="008D5C3C" w:rsidRDefault="008D5C3C" w:rsidP="00A35D63">
                                  <w:pPr>
                                    <w:pStyle w:val="Caption"/>
                                  </w:pPr>
                                </w:p>
                              </w:tc>
                              <w:tc>
                                <w:tcPr>
                                  <w:tcW w:w="3186" w:type="dxa"/>
                                  <w:shd w:val="clear" w:color="auto" w:fill="auto"/>
                                </w:tcPr>
                                <w:p w14:paraId="1BF681C6" w14:textId="77777777" w:rsidR="008D5C3C" w:rsidRDefault="008D5C3C" w:rsidP="00A35D63">
                                  <w:pPr>
                                    <w:pStyle w:val="Caption"/>
                                  </w:pPr>
                                  <w:r>
                                    <w:t>b</w:t>
                                  </w:r>
                                  <w:r w:rsidRPr="00DF2D8E">
                                    <w:t>) Participants in Learn condition performed the best on a summative test</w:t>
                                  </w:r>
                                  <w:r>
                                    <w:t>. Learning did not show a significant effect on score but working did</w:t>
                                  </w:r>
                                </w:p>
                              </w:tc>
                              <w:tc>
                                <w:tcPr>
                                  <w:tcW w:w="3167" w:type="dxa"/>
                                  <w:shd w:val="clear" w:color="auto" w:fill="auto"/>
                                </w:tcPr>
                                <w:p w14:paraId="5ADD39A2" w14:textId="77777777" w:rsidR="008D5C3C" w:rsidRDefault="008D5C3C" w:rsidP="00A35D63">
                                  <w:pPr>
                                    <w:pStyle w:val="Caption"/>
                                  </w:pPr>
                                  <w:r>
                                    <w:t>c</w:t>
                                  </w:r>
                                  <w:r w:rsidRPr="00DF2D8E">
                                    <w:t xml:space="preserve">) </w:t>
                                  </w:r>
                                  <w:r>
                                    <w:t>There were no significant differences in time spent in lab session across the conditions</w:t>
                                  </w:r>
                                </w:p>
                              </w:tc>
                            </w:tr>
                          </w:tbl>
                          <w:p w14:paraId="2C8C7494" w14:textId="77777777" w:rsidR="008D5C3C" w:rsidRDefault="008D5C3C" w:rsidP="008707F8">
                            <w:pPr>
                              <w:keepNext/>
                              <w:spacing w:after="0"/>
                              <w:contextualSpacing/>
                            </w:pP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4230F" id="Text Box 19" o:spid="_x0000_s1034" type="#_x0000_t202" style="position:absolute;left:0;text-align:left;margin-left:0;margin-top:0;width:7in;height:225pt;z-index:251655680;visibility:visible;mso-wrap-style:square;mso-width-percent:0;mso-height-percent:0;mso-wrap-distance-left:9pt;mso-wrap-distance-top:4.3pt;mso-wrap-distance-right:9pt;mso-wrap-distance-bottom:7.2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" o:allowoverlap="f" filled="f" stroked="f">
                <v:textbox inset=".êmm,0,0,0">
                  <w:txbxContent>
                    <w:p w14:paraId="6FE2F482" w14:textId="77777777" w:rsidR="008D5C3C" w:rsidRDefault="00E80752" w:rsidP="008707F8">
                      <w:pPr>
                        <w:keepNext/>
                        <w:spacing w:after="0"/>
                        <w:contextualSpacing/>
                      </w:pPr>
                      <w:r w:rsidRPr="00143052">
                        <w:rPr>
                          <w:noProof/>
                          <w:lang w:eastAsia="zh-CN"/>
                        </w:rPr>
                        <w:drawing>
                          <wp:inline distT="0" distB="0" distL="0" distR="0" wp14:anchorId="3167FFED" wp14:editId="7DD1FD09">
                            <wp:extent cx="6395720" cy="2124710"/>
                            <wp:effectExtent l="0" t="0" r="0" b="0"/>
                            <wp:docPr id="7"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25">
                                      <a:extLst>
                                        <a:ext uri="{28A0092B-C50C-407E-A947-70E740481C1C}">
                                          <a14:useLocalDpi xmlns:a14="http://schemas.microsoft.com/office/drawing/2010/main" val="0"/>
                                        </a:ext>
                                      </a:extLst>
                                    </a:blip>
                                    <a:srcRect t="1514"/>
                                    <a:stretch>
                                      <a:fillRect/>
                                    </a:stretch>
                                  </pic:blipFill>
                                  <pic:spPr bwMode="auto">
                                    <a:xfrm>
                                      <a:off x="0" y="0"/>
                                      <a:ext cx="6395720" cy="2124710"/>
                                    </a:xfrm>
                                    <a:prstGeom prst="rect">
                                      <a:avLst/>
                                    </a:prstGeom>
                                    <a:noFill/>
                                    <a:ln>
                                      <a:noFill/>
                                    </a:ln>
                                  </pic:spPr>
                                </pic:pic>
                              </a:graphicData>
                            </a:graphic>
                          </wp:inline>
                        </w:drawing>
                      </w:r>
                    </w:p>
                    <w:tbl>
                      <w:tblPr>
                        <w:tblW w:w="0" w:type="auto"/>
                        <w:tblCellSpacing w:w="72" w:type="dxa"/>
                        <w:tblCellMar>
                          <w:left w:w="0" w:type="dxa"/>
                          <w:right w:w="0" w:type="dxa"/>
                        </w:tblCellMar>
                        <w:tblLook w:val="04A0" w:firstRow="1" w:lastRow="0" w:firstColumn="1" w:lastColumn="0" w:noHBand="0" w:noVBand="1"/>
                      </w:tblPr>
                      <w:tblGrid>
                        <w:gridCol w:w="3551"/>
                        <w:gridCol w:w="3239"/>
                        <w:gridCol w:w="3290"/>
                      </w:tblGrid>
                      <w:tr w:rsidR="008D5C3C" w14:paraId="73F8D83C" w14:textId="77777777" w:rsidTr="00D43929">
                        <w:trPr>
                          <w:tblCellSpacing w:w="72" w:type="dxa"/>
                        </w:trPr>
                        <w:tc>
                          <w:tcPr>
                            <w:tcW w:w="3438" w:type="dxa"/>
                            <w:shd w:val="clear" w:color="auto" w:fill="auto"/>
                          </w:tcPr>
                          <w:p w14:paraId="70CB1FCD" w14:textId="77777777" w:rsidR="008D5C3C" w:rsidRDefault="008D5C3C" w:rsidP="00A35D63">
                            <w:pPr>
                              <w:pStyle w:val="Caption"/>
                            </w:pPr>
                            <w:r>
                              <w:t xml:space="preserve">Figure </w:t>
                            </w:r>
                            <w:r w:rsidR="00DF7C63">
                              <w:fldChar w:fldCharType="begin"/>
                            </w:r>
                            <w:r w:rsidR="00DF7C63">
                              <w:instrText xml:space="preserve"> SEQ Figure \* ARABIC </w:instrText>
                            </w:r>
                            <w:r w:rsidR="00DF7C63">
                              <w:fldChar w:fldCharType="separate"/>
                            </w:r>
                            <w:r w:rsidR="00F2096A">
                              <w:rPr>
                                <w:noProof/>
                              </w:rPr>
                              <w:t>7</w:t>
                            </w:r>
                            <w:r w:rsidR="00DF7C63">
                              <w:rPr>
                                <w:noProof/>
                              </w:rPr>
                              <w:fldChar w:fldCharType="end"/>
                            </w:r>
                            <w:r>
                              <w:t xml:space="preserve">: a) </w:t>
                            </w:r>
                            <w:r w:rsidRPr="00DF2D8E">
                              <w:t>Participants in Contribute and Combined conditions created questions of similar quality</w:t>
                            </w:r>
                          </w:p>
                          <w:p w14:paraId="3B8FEFFD" w14:textId="77777777" w:rsidR="008D5C3C" w:rsidRDefault="008D5C3C" w:rsidP="00A35D63">
                            <w:pPr>
                              <w:pStyle w:val="Caption"/>
                            </w:pPr>
                          </w:p>
                        </w:tc>
                        <w:tc>
                          <w:tcPr>
                            <w:tcW w:w="3186" w:type="dxa"/>
                            <w:shd w:val="clear" w:color="auto" w:fill="auto"/>
                          </w:tcPr>
                          <w:p w14:paraId="1BF681C6" w14:textId="77777777" w:rsidR="008D5C3C" w:rsidRDefault="008D5C3C" w:rsidP="00A35D63">
                            <w:pPr>
                              <w:pStyle w:val="Caption"/>
                            </w:pPr>
                            <w:r>
                              <w:t>b</w:t>
                            </w:r>
                            <w:r w:rsidRPr="00DF2D8E">
                              <w:t>) Participants in Learn condition performed the best on a summative test</w:t>
                            </w:r>
                            <w:r>
                              <w:t>. Learning did not show a significant effect on score but working did</w:t>
                            </w:r>
                          </w:p>
                        </w:tc>
                        <w:tc>
                          <w:tcPr>
                            <w:tcW w:w="3167" w:type="dxa"/>
                            <w:shd w:val="clear" w:color="auto" w:fill="auto"/>
                          </w:tcPr>
                          <w:p w14:paraId="5ADD39A2" w14:textId="77777777" w:rsidR="008D5C3C" w:rsidRDefault="008D5C3C" w:rsidP="00A35D63">
                            <w:pPr>
                              <w:pStyle w:val="Caption"/>
                            </w:pPr>
                            <w:r>
                              <w:t>c</w:t>
                            </w:r>
                            <w:r w:rsidRPr="00DF2D8E">
                              <w:t xml:space="preserve">) </w:t>
                            </w:r>
                            <w:r>
                              <w:t>There were no significant differences in time spent in lab session across the conditions</w:t>
                            </w:r>
                          </w:p>
                        </w:tc>
                      </w:tr>
                    </w:tbl>
                    <w:p w14:paraId="2C8C7494" w14:textId="77777777" w:rsidR="008D5C3C" w:rsidRDefault="008D5C3C" w:rsidP="008707F8">
                      <w:pPr>
                        <w:keepNext/>
                        <w:spacing w:after="0"/>
                        <w:contextualSpacing/>
                      </w:pPr>
                    </w:p>
                  </w:txbxContent>
                </v:textbox>
                <w10:wrap type="topAndBottom" anchorx="margin" anchory="margin"/>
              </v:shape>
            </w:pict>
          </mc:Fallback>
        </mc:AlternateContent>
      </w:r>
      <w:r w:rsidR="003D32E8" w:rsidRPr="0041701F">
        <w:t xml:space="preserve">Participants </w:t>
      </w:r>
    </w:p>
    <w:p w14:paraId="3D057E63" w14:textId="77777777" w:rsidR="001F6515" w:rsidRPr="002825B9" w:rsidRDefault="003D32E8" w:rsidP="00DD6E3A">
      <w:pPr>
        <w:spacing w:after="0"/>
        <w:rPr>
          <w:rFonts w:ascii="Times" w:hAnsi="Times"/>
        </w:rPr>
      </w:pPr>
      <w:r w:rsidRPr="004419D9">
        <w:rPr>
          <w:rFonts w:ascii="Times" w:hAnsi="Times"/>
        </w:rPr>
        <w:t xml:space="preserve">44 </w:t>
      </w:r>
      <w:r w:rsidR="00BB3657" w:rsidRPr="004419D9">
        <w:rPr>
          <w:rFonts w:ascii="Times" w:hAnsi="Times"/>
        </w:rPr>
        <w:t>participants were recruited</w:t>
      </w:r>
      <w:r w:rsidRPr="004419D9">
        <w:rPr>
          <w:rFonts w:ascii="Times" w:hAnsi="Times"/>
        </w:rPr>
        <w:t xml:space="preserve"> from a Southern California university</w:t>
      </w:r>
      <w:r w:rsidR="00284A40">
        <w:rPr>
          <w:rFonts w:ascii="Times" w:hAnsi="Times"/>
        </w:rPr>
        <w:t xml:space="preserve"> (</w:t>
      </w:r>
      <w:r w:rsidR="00625243">
        <w:rPr>
          <w:rFonts w:ascii="Times" w:hAnsi="Times"/>
        </w:rPr>
        <w:t xml:space="preserve">Table </w:t>
      </w:r>
      <w:r w:rsidR="00686067">
        <w:rPr>
          <w:rFonts w:ascii="Times" w:hAnsi="Times"/>
        </w:rPr>
        <w:t>1</w:t>
      </w:r>
      <w:r w:rsidR="00284A40">
        <w:rPr>
          <w:rFonts w:ascii="Times" w:hAnsi="Times"/>
        </w:rPr>
        <w:t>)</w:t>
      </w:r>
      <w:r w:rsidR="00A457A9" w:rsidRPr="004419D9">
        <w:rPr>
          <w:rFonts w:ascii="Times" w:hAnsi="Times"/>
        </w:rPr>
        <w:t xml:space="preserve">. </w:t>
      </w:r>
      <w:commentRangeStart w:id="14"/>
      <w:r w:rsidR="006B553D">
        <w:rPr>
          <w:rFonts w:ascii="Times" w:hAnsi="Times"/>
        </w:rPr>
        <w:t>P</w:t>
      </w:r>
      <w:r w:rsidR="00A64043">
        <w:rPr>
          <w:rFonts w:ascii="Times" w:hAnsi="Times"/>
        </w:rPr>
        <w:t>articipants</w:t>
      </w:r>
      <w:r w:rsidR="00A457A9">
        <w:rPr>
          <w:rFonts w:ascii="Times" w:hAnsi="Times"/>
        </w:rPr>
        <w:t xml:space="preserve"> were novices </w:t>
      </w:r>
      <w:r w:rsidR="008D5C3C">
        <w:rPr>
          <w:rFonts w:ascii="Times" w:hAnsi="Times"/>
        </w:rPr>
        <w:t>in terms of their knowledge of the human</w:t>
      </w:r>
      <w:r w:rsidR="00A457A9">
        <w:rPr>
          <w:rFonts w:ascii="Times" w:hAnsi="Times"/>
        </w:rPr>
        <w:t xml:space="preserve"> microbiome.</w:t>
      </w:r>
      <w:commentRangeEnd w:id="14"/>
      <w:r w:rsidR="00A35D63">
        <w:rPr>
          <w:rStyle w:val="CommentReference"/>
        </w:rPr>
        <w:commentReference w:id="14"/>
      </w:r>
      <w:r w:rsidR="003C26CC">
        <w:rPr>
          <w:rFonts w:ascii="Times" w:hAnsi="Times"/>
        </w:rPr>
        <w:t xml:space="preserve"> Random assignment </w:t>
      </w:r>
      <w:r w:rsidR="001C6AAD">
        <w:rPr>
          <w:rFonts w:ascii="Times" w:hAnsi="Times"/>
        </w:rPr>
        <w:t>balanced</w:t>
      </w:r>
      <w:r w:rsidR="003C26CC" w:rsidRPr="002B10EB">
        <w:rPr>
          <w:rFonts w:ascii="Times" w:hAnsi="Times"/>
        </w:rPr>
        <w:t xml:space="preserve"> </w:t>
      </w:r>
      <w:r w:rsidR="00717C30" w:rsidRPr="004F6A5F">
        <w:rPr>
          <w:rFonts w:ascii="Times" w:hAnsi="Times"/>
        </w:rPr>
        <w:t>g</w:t>
      </w:r>
      <w:r w:rsidR="00B05680" w:rsidRPr="00B05680">
        <w:rPr>
          <w:noProof/>
        </w:rPr>
        <w:t xml:space="preserve"> </w:t>
      </w:r>
      <w:r w:rsidR="00E80752">
        <w:rPr>
          <w:noProof/>
        </w:rPr>
        <mc:AlternateContent>
          <mc:Choice Requires="wps">
            <w:drawing>
              <wp:anchor distT="0" distB="0" distL="114300" distR="114300" simplePos="0" relativeHeight="251659776" behindDoc="0" locked="0" layoutInCell="1" allowOverlap="0" wp14:anchorId="58867EC3" wp14:editId="3AB9DE60">
                <wp:simplePos x="0" y="0"/>
                <wp:positionH relativeFrom="margin">
                  <wp:posOffset>-57150</wp:posOffset>
                </wp:positionH>
                <wp:positionV relativeFrom="margin">
                  <wp:posOffset>6080760</wp:posOffset>
                </wp:positionV>
                <wp:extent cx="6515100" cy="228600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15100" cy="2286000"/>
                        </a:xfrm>
                        <a:prstGeom prst="rect">
                          <a:avLst/>
                        </a:prstGeom>
                        <a:noFill/>
                        <a:ln>
                          <a:noFill/>
                        </a:ln>
                        <a:effectLst/>
                        <a:extLst>
                          <a:ext uri="{FAA26D3D-D897-4be2-8F04-BA451C77F1D7}"/>
                          <a:ext uri="{C572A759-6A51-4108-AA02-DFA0A04FC94B}"/>
                        </a:extLst>
                      </wps:spPr>
                      <wps:txbx>
                        <w:txbxContent>
                          <w:p w14:paraId="5E0156F3" w14:textId="77777777" w:rsidR="008D5C3C" w:rsidRDefault="00E80752" w:rsidP="00B05680">
                            <w:pPr>
                              <w:keepNext/>
                            </w:pPr>
                            <w:r w:rsidRPr="00143052">
                              <w:rPr>
                                <w:noProof/>
                                <w:lang w:eastAsia="zh-CN"/>
                              </w:rPr>
                              <w:drawing>
                                <wp:inline distT="0" distB="0" distL="0" distR="0" wp14:anchorId="7BE54F95" wp14:editId="272AF726">
                                  <wp:extent cx="2740025" cy="1860550"/>
                                  <wp:effectExtent l="0" t="0" r="0" b="0"/>
                                  <wp:docPr id="8"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0025" cy="1860550"/>
                                          </a:xfrm>
                                          <a:prstGeom prst="rect">
                                            <a:avLst/>
                                          </a:prstGeom>
                                          <a:noFill/>
                                          <a:ln>
                                            <a:noFill/>
                                          </a:ln>
                                        </pic:spPr>
                                      </pic:pic>
                                    </a:graphicData>
                                  </a:graphic>
                                </wp:inline>
                              </w:drawing>
                            </w:r>
                            <w:r w:rsidR="008D5C3C">
                              <w:t xml:space="preserve">                   </w:t>
                            </w:r>
                            <w:r w:rsidRPr="00143052">
                              <w:rPr>
                                <w:noProof/>
                                <w:lang w:eastAsia="zh-CN"/>
                              </w:rPr>
                              <w:drawing>
                                <wp:inline distT="0" distB="0" distL="0" distR="0" wp14:anchorId="36583590" wp14:editId="710B9719">
                                  <wp:extent cx="2880995" cy="1867535"/>
                                  <wp:effectExtent l="0" t="0" r="0" b="0"/>
                                  <wp:docPr id="9"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27">
                                            <a:extLst>
                                              <a:ext uri="{28A0092B-C50C-407E-A947-70E740481C1C}">
                                                <a14:useLocalDpi xmlns:a14="http://schemas.microsoft.com/office/drawing/2010/main" val="0"/>
                                              </a:ext>
                                            </a:extLst>
                                          </a:blip>
                                          <a:srcRect r="15651"/>
                                          <a:stretch>
                                            <a:fillRect/>
                                          </a:stretch>
                                        </pic:blipFill>
                                        <pic:spPr bwMode="auto">
                                          <a:xfrm>
                                            <a:off x="0" y="0"/>
                                            <a:ext cx="2880995" cy="1867535"/>
                                          </a:xfrm>
                                          <a:prstGeom prst="rect">
                                            <a:avLst/>
                                          </a:prstGeom>
                                          <a:noFill/>
                                          <a:ln>
                                            <a:noFill/>
                                          </a:ln>
                                        </pic:spPr>
                                      </pic:pic>
                                    </a:graphicData>
                                  </a:graphic>
                                </wp:inline>
                              </w:drawing>
                            </w:r>
                          </w:p>
                          <w:p w14:paraId="747195BF" w14:textId="77777777" w:rsidR="008D5C3C" w:rsidRDefault="008D5C3C" w:rsidP="00B05680">
                            <w:pPr>
                              <w:pStyle w:val="Caption"/>
                            </w:pPr>
                            <w:bookmarkStart w:id="15" w:name="_Ref336084129"/>
                            <w:r>
                              <w:t xml:space="preserve">Figure </w:t>
                            </w:r>
                            <w:r w:rsidR="00DF7C63">
                              <w:fldChar w:fldCharType="begin"/>
                            </w:r>
                            <w:r w:rsidR="00DF7C63">
                              <w:instrText xml:space="preserve"> SEQ Figure \* ARABIC </w:instrText>
                            </w:r>
                            <w:r w:rsidR="00DF7C63">
                              <w:fldChar w:fldCharType="separate"/>
                            </w:r>
                            <w:r w:rsidR="00F2096A">
                              <w:rPr>
                                <w:noProof/>
                              </w:rPr>
                              <w:t>8</w:t>
                            </w:r>
                            <w:r w:rsidR="00DF7C63">
                              <w:rPr>
                                <w:noProof/>
                              </w:rPr>
                              <w:fldChar w:fldCharType="end"/>
                            </w:r>
                            <w:bookmarkEnd w:id="15"/>
                            <w:r>
                              <w:t>: An example of a good and bad question added by participants. Soylent question was scored 5/6 (2 on novelty and 3 on usefulness) while the belly question was rated 2/6 (1 on novelty and 1 on usefulness)</w:t>
                            </w:r>
                          </w:p>
                          <w:p w14:paraId="448AA8B0" w14:textId="77777777" w:rsidR="008D5C3C" w:rsidRDefault="008D5C3C" w:rsidP="00B056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67EC3" id="_x0000_s1035" type="#_x0000_t202" style="position:absolute;left:0;text-align:left;margin-left:-4.5pt;margin-top:478.8pt;width:513pt;height:180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" o:allowoverlap="f" filled="f" stroked="f">
                <v:textbox>
                  <w:txbxContent>
                    <w:p w14:paraId="5E0156F3" w14:textId="77777777" w:rsidR="008D5C3C" w:rsidRDefault="00E80752" w:rsidP="00B05680">
                      <w:pPr>
                        <w:keepNext/>
                      </w:pPr>
                      <w:r w:rsidRPr="00143052">
                        <w:rPr>
                          <w:noProof/>
                          <w:lang w:eastAsia="zh-CN"/>
                        </w:rPr>
                        <w:drawing>
                          <wp:inline distT="0" distB="0" distL="0" distR="0" wp14:anchorId="7BE54F95" wp14:editId="272AF726">
                            <wp:extent cx="2740025" cy="1860550"/>
                            <wp:effectExtent l="0" t="0" r="0" b="0"/>
                            <wp:docPr id="8"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0025" cy="1860550"/>
                                    </a:xfrm>
                                    <a:prstGeom prst="rect">
                                      <a:avLst/>
                                    </a:prstGeom>
                                    <a:noFill/>
                                    <a:ln>
                                      <a:noFill/>
                                    </a:ln>
                                  </pic:spPr>
                                </pic:pic>
                              </a:graphicData>
                            </a:graphic>
                          </wp:inline>
                        </w:drawing>
                      </w:r>
                      <w:r w:rsidR="008D5C3C">
                        <w:t xml:space="preserve">                   </w:t>
                      </w:r>
                      <w:r w:rsidRPr="00143052">
                        <w:rPr>
                          <w:noProof/>
                          <w:lang w:eastAsia="zh-CN"/>
                        </w:rPr>
                        <w:drawing>
                          <wp:inline distT="0" distB="0" distL="0" distR="0" wp14:anchorId="36583590" wp14:editId="710B9719">
                            <wp:extent cx="2880995" cy="1867535"/>
                            <wp:effectExtent l="0" t="0" r="0" b="0"/>
                            <wp:docPr id="9"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29">
                                      <a:extLst>
                                        <a:ext uri="{28A0092B-C50C-407E-A947-70E740481C1C}">
                                          <a14:useLocalDpi xmlns:a14="http://schemas.microsoft.com/office/drawing/2010/main" val="0"/>
                                        </a:ext>
                                      </a:extLst>
                                    </a:blip>
                                    <a:srcRect r="15651"/>
                                    <a:stretch>
                                      <a:fillRect/>
                                    </a:stretch>
                                  </pic:blipFill>
                                  <pic:spPr bwMode="auto">
                                    <a:xfrm>
                                      <a:off x="0" y="0"/>
                                      <a:ext cx="2880995" cy="1867535"/>
                                    </a:xfrm>
                                    <a:prstGeom prst="rect">
                                      <a:avLst/>
                                    </a:prstGeom>
                                    <a:noFill/>
                                    <a:ln>
                                      <a:noFill/>
                                    </a:ln>
                                  </pic:spPr>
                                </pic:pic>
                              </a:graphicData>
                            </a:graphic>
                          </wp:inline>
                        </w:drawing>
                      </w:r>
                    </w:p>
                    <w:p w14:paraId="747195BF" w14:textId="77777777" w:rsidR="008D5C3C" w:rsidRDefault="008D5C3C" w:rsidP="00B05680">
                      <w:pPr>
                        <w:pStyle w:val="Caption"/>
                      </w:pPr>
                      <w:bookmarkStart w:id="22" w:name="_Ref336084129"/>
                      <w:r>
                        <w:t xml:space="preserve">Figure </w:t>
                      </w:r>
                      <w:fldSimple w:instr=" SEQ Figure \* ARABIC ">
                        <w:r w:rsidR="00F2096A">
                          <w:rPr>
                            <w:noProof/>
                          </w:rPr>
                          <w:t>8</w:t>
                        </w:r>
                      </w:fldSimple>
                      <w:bookmarkEnd w:id="22"/>
                      <w:r>
                        <w:t>: An example of a good and bad question added by participants. Soylent question was scored 5/6 (2 on novelty and 3 on usefulness) while the belly question was rated 2/6 (1 on novelty and 1 on usefulness)</w:t>
                      </w:r>
                    </w:p>
                    <w:p w14:paraId="448AA8B0" w14:textId="77777777" w:rsidR="008D5C3C" w:rsidRDefault="008D5C3C" w:rsidP="00B05680"/>
                  </w:txbxContent>
                </v:textbox>
                <w10:wrap type="topAndBottom" anchorx="margin" anchory="margin"/>
              </v:shape>
            </w:pict>
          </mc:Fallback>
        </mc:AlternateContent>
      </w:r>
      <w:r w:rsidR="00B05680" w:rsidRPr="004F6A5F">
        <w:rPr>
          <w:rFonts w:ascii="Times" w:hAnsi="Times"/>
        </w:rPr>
        <w:t xml:space="preserve"> </w:t>
      </w:r>
      <w:r w:rsidR="00717C30" w:rsidRPr="004F6A5F">
        <w:rPr>
          <w:rFonts w:ascii="Times" w:hAnsi="Times"/>
        </w:rPr>
        <w:t>ender</w:t>
      </w:r>
      <w:r w:rsidR="0014041D" w:rsidRPr="004F6A5F">
        <w:rPr>
          <w:rFonts w:ascii="Times" w:hAnsi="Times"/>
        </w:rPr>
        <w:t xml:space="preserve"> and </w:t>
      </w:r>
      <w:r w:rsidR="007E0EDD" w:rsidRPr="004F6A5F">
        <w:rPr>
          <w:rFonts w:ascii="Times" w:hAnsi="Times"/>
        </w:rPr>
        <w:t>nationality</w:t>
      </w:r>
      <w:r w:rsidR="001C6AAD">
        <w:rPr>
          <w:rFonts w:ascii="Times" w:hAnsi="Times"/>
        </w:rPr>
        <w:t xml:space="preserve"> across conditions</w:t>
      </w:r>
      <w:r w:rsidR="002B10EB">
        <w:rPr>
          <w:rFonts w:ascii="Times" w:hAnsi="Times"/>
        </w:rPr>
        <w:t>.</w:t>
      </w:r>
      <w:r w:rsidR="00B64E79">
        <w:rPr>
          <w:rFonts w:ascii="Times" w:hAnsi="Times"/>
        </w:rPr>
        <w:t xml:space="preserve"> </w:t>
      </w:r>
      <w:r w:rsidR="00B64E79" w:rsidRPr="00B64E79">
        <w:rPr>
          <w:rFonts w:ascii="Times" w:hAnsi="Times"/>
        </w:rPr>
        <w:t xml:space="preserve">There </w:t>
      </w:r>
      <w:r w:rsidR="00B64E79">
        <w:rPr>
          <w:rFonts w:ascii="Times" w:hAnsi="Times"/>
        </w:rPr>
        <w:t xml:space="preserve">were equal numbers of women—and </w:t>
      </w:r>
      <w:r w:rsidR="00B64E79" w:rsidRPr="00B64E79">
        <w:rPr>
          <w:rFonts w:ascii="Times" w:hAnsi="Times"/>
        </w:rPr>
        <w:t>equal numbers of men—in each condition</w:t>
      </w:r>
      <w:r w:rsidR="00B64E79">
        <w:rPr>
          <w:rFonts w:ascii="Times" w:hAnsi="Times"/>
        </w:rPr>
        <w:t xml:space="preserve">. Where not evenly divisible by </w:t>
      </w:r>
      <w:r w:rsidR="00B64E79" w:rsidRPr="00B64E79">
        <w:rPr>
          <w:rFonts w:ascii="Times" w:hAnsi="Times"/>
        </w:rPr>
        <w:t xml:space="preserve">3, one condition had one more or fewer. </w:t>
      </w:r>
    </w:p>
    <w:p w14:paraId="16CE5DD4" w14:textId="77777777" w:rsidR="006A1C8D" w:rsidRPr="002B10EB" w:rsidRDefault="00ED4A7A" w:rsidP="00A37B35">
      <w:pPr>
        <w:pStyle w:val="Heading2"/>
      </w:pPr>
      <w:r w:rsidRPr="002B10EB">
        <w:t>Measures</w:t>
      </w:r>
    </w:p>
    <w:p w14:paraId="05F25AE5" w14:textId="77777777" w:rsidR="00B7273E" w:rsidRDefault="00D60ABE" w:rsidP="00D60ABE">
      <w:r>
        <w:t>Dependent variables comprised</w:t>
      </w:r>
      <w:r w:rsidR="005A3BEF">
        <w:t xml:space="preserve"> work (number of questions contributed, novelty and usefulness measured by blind, independent raters);</w:t>
      </w:r>
      <w:r>
        <w:t xml:space="preserve"> </w:t>
      </w:r>
      <w:r w:rsidR="00213127">
        <w:t>learning (</w:t>
      </w:r>
      <w:r>
        <w:t xml:space="preserve">score on summative </w:t>
      </w:r>
      <w:r w:rsidR="00062255">
        <w:t>test</w:t>
      </w:r>
      <w:r w:rsidR="00213127">
        <w:t>); and engagement (</w:t>
      </w:r>
      <w:r>
        <w:t xml:space="preserve">time spent </w:t>
      </w:r>
      <w:r w:rsidR="004A4BB7">
        <w:t>during</w:t>
      </w:r>
      <w:r>
        <w:t xml:space="preserve"> lab</w:t>
      </w:r>
      <w:r w:rsidR="00DA56FB">
        <w:t xml:space="preserve"> s</w:t>
      </w:r>
      <w:r w:rsidR="004A4BB7">
        <w:t>ession</w:t>
      </w:r>
      <w:r w:rsidR="000A2D4A">
        <w:t>, and</w:t>
      </w:r>
      <w:r w:rsidR="00DA56FB">
        <w:t xml:space="preserve"> number of discussion comments</w:t>
      </w:r>
      <w:r w:rsidR="000A2D4A">
        <w:t xml:space="preserve"> during web usage).</w:t>
      </w:r>
      <w:r w:rsidR="00A35D63">
        <w:t xml:space="preserve"> </w:t>
      </w:r>
      <w:r w:rsidR="00D82CA4">
        <w:t>Qualitative measures included</w:t>
      </w:r>
      <w:r>
        <w:t xml:space="preserve"> </w:t>
      </w:r>
      <w:r w:rsidR="00681F75">
        <w:t>h</w:t>
      </w:r>
      <w:r>
        <w:t xml:space="preserve">ow participants used the tool, </w:t>
      </w:r>
      <w:r w:rsidRPr="004419D9">
        <w:t xml:space="preserve">where </w:t>
      </w:r>
      <w:r w:rsidR="004A359E">
        <w:t>they</w:t>
      </w:r>
      <w:r w:rsidR="003B2536">
        <w:t xml:space="preserve"> </w:t>
      </w:r>
      <w:r>
        <w:t>g</w:t>
      </w:r>
      <w:r w:rsidR="003B2536">
        <w:t>o</w:t>
      </w:r>
      <w:r>
        <w:t>t stuck, how they collect</w:t>
      </w:r>
      <w:r w:rsidR="00395CAA">
        <w:t>ed</w:t>
      </w:r>
      <w:r>
        <w:t xml:space="preserve"> info, which questions they engaged with</w:t>
      </w:r>
      <w:r w:rsidR="00681F75">
        <w:t>, and a post-</w:t>
      </w:r>
      <w:r w:rsidR="0030707A">
        <w:t>experiment</w:t>
      </w:r>
      <w:r w:rsidR="00681F75">
        <w:t xml:space="preserve"> s</w:t>
      </w:r>
      <w:r>
        <w:t>urvey</w:t>
      </w:r>
      <w:r w:rsidR="00681F75">
        <w:t>.</w:t>
      </w:r>
    </w:p>
    <w:p w14:paraId="3D95C49B" w14:textId="77777777" w:rsidR="00AE14D2" w:rsidRPr="00A4033F" w:rsidRDefault="0041701F" w:rsidP="00A37B35">
      <w:pPr>
        <w:pStyle w:val="Heading2"/>
      </w:pPr>
      <w:r>
        <w:t>Results</w:t>
      </w:r>
      <w:r w:rsidR="00D15D66">
        <w:t xml:space="preserve"> </w:t>
      </w:r>
    </w:p>
    <w:p w14:paraId="35A437BD" w14:textId="77777777" w:rsidR="00C570FB" w:rsidRPr="002825B9" w:rsidRDefault="00C570FB" w:rsidP="008A2F38">
      <w:r w:rsidRPr="004F6A5F">
        <w:t>Analysis of variance estimated the effect of working,</w:t>
      </w:r>
      <w:r w:rsidR="00EF0D9E" w:rsidRPr="00EF0D9E">
        <w:t xml:space="preserve"> </w:t>
      </w:r>
      <w:r w:rsidR="00EF0D9E" w:rsidRPr="004F6A5F">
        <w:t>learning</w:t>
      </w:r>
      <w:r w:rsidRPr="004F6A5F">
        <w:t xml:space="preserve"> and the work-learn interaction. </w:t>
      </w:r>
      <w:r w:rsidRPr="002B10EB">
        <w:t>Two</w:t>
      </w:r>
      <w:r>
        <w:t xml:space="preserve"> condition comparisons used a Mann-Whitney U test with the corresponding independent variable (learning or working).</w:t>
      </w:r>
      <w:r w:rsidRPr="00327E02">
        <w:rPr>
          <w:rFonts w:ascii="Times" w:hAnsi="Times"/>
          <w:noProof/>
        </w:rPr>
        <w:t xml:space="preserve"> </w:t>
      </w:r>
    </w:p>
    <w:p w14:paraId="77FB27CC" w14:textId="77777777" w:rsidR="008D108C" w:rsidRPr="002825B9" w:rsidRDefault="00510DE0" w:rsidP="008A2F38">
      <w:pPr>
        <w:rPr>
          <w:noProof/>
        </w:rPr>
      </w:pPr>
      <w:r>
        <w:rPr>
          <w:i/>
        </w:rPr>
        <w:t>Work</w:t>
      </w:r>
      <w:r>
        <w:rPr>
          <w:noProof/>
        </w:rPr>
        <w:t xml:space="preserve">: </w:t>
      </w:r>
      <w:r w:rsidR="00C570FB">
        <w:t xml:space="preserve">Did </w:t>
      </w:r>
      <w:r w:rsidR="00631B4B">
        <w:t>access to Coursera learning material</w:t>
      </w:r>
      <w:r w:rsidR="00C570FB" w:rsidRPr="00B64E79">
        <w:t xml:space="preserve"> (</w:t>
      </w:r>
      <w:r w:rsidR="00C570FB">
        <w:t xml:space="preserve">Combined) </w:t>
      </w:r>
      <w:r w:rsidR="001715ED">
        <w:t>impact quantity and quality of</w:t>
      </w:r>
      <w:r w:rsidR="00631B4B">
        <w:t xml:space="preserve"> questions</w:t>
      </w:r>
      <w:r w:rsidR="00C570FB">
        <w:t xml:space="preserve"> </w:t>
      </w:r>
      <w:r w:rsidR="001715ED">
        <w:t>relative to not having access</w:t>
      </w:r>
      <w:r w:rsidR="00330C51">
        <w:t xml:space="preserve"> (</w:t>
      </w:r>
      <w:r w:rsidR="00330C51" w:rsidRPr="00B64E79">
        <w:t>Contribut</w:t>
      </w:r>
      <w:r w:rsidR="00330C51">
        <w:t>e</w:t>
      </w:r>
      <w:r w:rsidR="00C570FB" w:rsidRPr="00B64E79">
        <w:t>)</w:t>
      </w:r>
      <w:r w:rsidR="00C570FB">
        <w:t xml:space="preserve">? </w:t>
      </w:r>
      <w:r w:rsidR="008C47B2">
        <w:t>The</w:t>
      </w:r>
      <w:r w:rsidR="00D15D66" w:rsidRPr="00D15D66">
        <w:t xml:space="preserve"> </w:t>
      </w:r>
      <w:r w:rsidR="007F715F">
        <w:t>Combined</w:t>
      </w:r>
      <w:r w:rsidR="00D15D66" w:rsidRPr="00D15D66">
        <w:t xml:space="preserve"> </w:t>
      </w:r>
      <w:r w:rsidR="005230FC">
        <w:t>participants</w:t>
      </w:r>
      <w:r w:rsidR="005230FC" w:rsidRPr="00D15D66">
        <w:t xml:space="preserve"> </w:t>
      </w:r>
      <w:r w:rsidR="00D15D66" w:rsidRPr="00D15D66">
        <w:t>generate</w:t>
      </w:r>
      <w:r w:rsidR="003948F1">
        <w:t>d</w:t>
      </w:r>
      <w:r w:rsidR="00D15D66" w:rsidRPr="00D15D66">
        <w:t xml:space="preserve"> </w:t>
      </w:r>
      <w:r w:rsidR="000E2E37">
        <w:t xml:space="preserve">questions of similar novelty and usefulness </w:t>
      </w:r>
      <w:r w:rsidR="00AE24E0">
        <w:t>(</w:t>
      </w:r>
      <w:r w:rsidR="00AE24E0" w:rsidRPr="0011021B">
        <w:rPr>
          <w:i/>
        </w:rPr>
        <w:t>M</w:t>
      </w:r>
      <w:r w:rsidR="00AE24E0" w:rsidRPr="007E0258">
        <w:rPr>
          <w:i/>
          <w:sz w:val="2"/>
          <w:szCs w:val="2"/>
        </w:rPr>
        <w:t xml:space="preserve"> </w:t>
      </w:r>
      <w:r w:rsidR="00AE24E0" w:rsidRPr="0011021B">
        <w:rPr>
          <w:i/>
        </w:rPr>
        <w:t>=</w:t>
      </w:r>
      <w:r w:rsidR="00AE24E0" w:rsidRPr="007E0258">
        <w:rPr>
          <w:i/>
          <w:sz w:val="2"/>
          <w:szCs w:val="2"/>
        </w:rPr>
        <w:t xml:space="preserve"> </w:t>
      </w:r>
      <w:r w:rsidR="00AE24E0" w:rsidRPr="0011021B">
        <w:rPr>
          <w:i/>
        </w:rPr>
        <w:t>3.5</w:t>
      </w:r>
      <w:r w:rsidR="000E2E37">
        <w:t xml:space="preserve">) as </w:t>
      </w:r>
      <w:r w:rsidR="00113C2A">
        <w:t xml:space="preserve">Contribute </w:t>
      </w:r>
      <w:r w:rsidR="000E2E37">
        <w:t xml:space="preserve">participants </w:t>
      </w:r>
      <w:r w:rsidR="00AE24E0">
        <w:t>(</w:t>
      </w:r>
      <w:r w:rsidR="00AE24E0" w:rsidRPr="0011021B">
        <w:rPr>
          <w:i/>
        </w:rPr>
        <w:t>M</w:t>
      </w:r>
      <w:r w:rsidR="00D43422" w:rsidRPr="00113C2A">
        <w:rPr>
          <w:i/>
          <w:sz w:val="2"/>
          <w:szCs w:val="2"/>
        </w:rPr>
        <w:t xml:space="preserve"> </w:t>
      </w:r>
      <w:r w:rsidR="00AE24E0" w:rsidRPr="0011021B">
        <w:rPr>
          <w:i/>
        </w:rPr>
        <w:t>=</w:t>
      </w:r>
      <w:r w:rsidR="00D43422" w:rsidRPr="00113C2A">
        <w:rPr>
          <w:i/>
          <w:sz w:val="2"/>
          <w:szCs w:val="2"/>
        </w:rPr>
        <w:t xml:space="preserve"> </w:t>
      </w:r>
      <w:r w:rsidR="00AE24E0" w:rsidRPr="0011021B">
        <w:rPr>
          <w:i/>
        </w:rPr>
        <w:t>3.93</w:t>
      </w:r>
      <w:r w:rsidR="000E2E37">
        <w:t>)</w:t>
      </w:r>
      <w:r w:rsidR="00330C51">
        <w:t xml:space="preserve">, </w:t>
      </w:r>
      <w:r w:rsidR="00AE24E0">
        <w:t xml:space="preserve">Mann–Whitney </w:t>
      </w:r>
      <w:r w:rsidR="00AE24E0" w:rsidRPr="0011021B">
        <w:rPr>
          <w:i/>
        </w:rPr>
        <w:t>U</w:t>
      </w:r>
      <w:r w:rsidR="00AE24E0" w:rsidRPr="00113C2A">
        <w:rPr>
          <w:sz w:val="2"/>
          <w:szCs w:val="2"/>
        </w:rPr>
        <w:t xml:space="preserve"> </w:t>
      </w:r>
      <w:r w:rsidR="00AE24E0">
        <w:t>=</w:t>
      </w:r>
      <w:r w:rsidR="00AE24E0" w:rsidRPr="00113C2A">
        <w:rPr>
          <w:sz w:val="2"/>
          <w:szCs w:val="2"/>
        </w:rPr>
        <w:t xml:space="preserve"> </w:t>
      </w:r>
      <w:r w:rsidR="00AE24E0">
        <w:t xml:space="preserve">79, </w:t>
      </w:r>
      <w:r w:rsidR="00AE24E0" w:rsidRPr="0011021B">
        <w:rPr>
          <w:i/>
        </w:rPr>
        <w:t>n1</w:t>
      </w:r>
      <w:r w:rsidR="00AE24E0" w:rsidRPr="00113C2A">
        <w:rPr>
          <w:sz w:val="2"/>
          <w:szCs w:val="2"/>
        </w:rPr>
        <w:t xml:space="preserve"> </w:t>
      </w:r>
      <w:r w:rsidR="00AE24E0">
        <w:t>=</w:t>
      </w:r>
      <w:r w:rsidR="00AE24E0" w:rsidRPr="00113C2A">
        <w:rPr>
          <w:sz w:val="2"/>
          <w:szCs w:val="2"/>
        </w:rPr>
        <w:t xml:space="preserve"> </w:t>
      </w:r>
      <w:r w:rsidR="00674A8A">
        <w:t xml:space="preserve">14, </w:t>
      </w:r>
      <w:r w:rsidR="00674A8A" w:rsidRPr="0011021B">
        <w:rPr>
          <w:i/>
        </w:rPr>
        <w:t>n2</w:t>
      </w:r>
      <w:r w:rsidR="00674A8A" w:rsidRPr="00113C2A">
        <w:rPr>
          <w:sz w:val="2"/>
          <w:szCs w:val="2"/>
        </w:rPr>
        <w:t xml:space="preserve"> </w:t>
      </w:r>
      <w:r w:rsidR="00674A8A">
        <w:t>=</w:t>
      </w:r>
      <w:r w:rsidR="00674A8A" w:rsidRPr="00113C2A">
        <w:rPr>
          <w:sz w:val="2"/>
          <w:szCs w:val="2"/>
        </w:rPr>
        <w:t xml:space="preserve"> </w:t>
      </w:r>
      <w:r w:rsidR="00E71C53">
        <w:t>1</w:t>
      </w:r>
      <w:r w:rsidR="00674A8A">
        <w:t>5</w:t>
      </w:r>
      <w:r w:rsidR="00AE24E0">
        <w:t xml:space="preserve">, </w:t>
      </w:r>
      <w:r w:rsidR="00477785" w:rsidRPr="0011021B">
        <w:rPr>
          <w:i/>
        </w:rPr>
        <w:t>p</w:t>
      </w:r>
      <w:r w:rsidR="00AE24E0" w:rsidRPr="00113C2A">
        <w:rPr>
          <w:sz w:val="2"/>
          <w:szCs w:val="2"/>
        </w:rPr>
        <w:t xml:space="preserve"> </w:t>
      </w:r>
      <w:r w:rsidR="003F6663">
        <w:t>&lt;</w:t>
      </w:r>
      <w:r w:rsidR="00AE1892" w:rsidRPr="00113C2A">
        <w:rPr>
          <w:sz w:val="2"/>
          <w:szCs w:val="2"/>
        </w:rPr>
        <w:t xml:space="preserve"> </w:t>
      </w:r>
      <w:r w:rsidR="00AE24E0">
        <w:t>0.23</w:t>
      </w:r>
      <w:r w:rsidR="000E2E37" w:rsidRPr="000E2E37">
        <w:t xml:space="preserve"> </w:t>
      </w:r>
      <w:r w:rsidR="000E2E37" w:rsidRPr="006A4B3D">
        <w:t>two-tailed</w:t>
      </w:r>
      <w:r w:rsidR="000E2E37">
        <w:t xml:space="preserve"> (</w:t>
      </w:r>
      <w:r w:rsidR="006A4B3D">
        <w:t>Figure 7</w:t>
      </w:r>
      <w:r w:rsidR="00735C67">
        <w:t>a</w:t>
      </w:r>
      <w:r w:rsidR="000E2E37">
        <w:t>).</w:t>
      </w:r>
      <w:r w:rsidR="00BA1BF6">
        <w:t xml:space="preserve"> </w:t>
      </w:r>
      <w:r w:rsidR="002B3E42">
        <w:fldChar w:fldCharType="begin"/>
      </w:r>
      <w:r w:rsidR="002B3E42">
        <w:instrText xml:space="preserve"> REF _Ref336084129 \h </w:instrText>
      </w:r>
      <w:r w:rsidR="002B3E42">
        <w:fldChar w:fldCharType="separate"/>
      </w:r>
      <w:r w:rsidR="00F2096A">
        <w:t xml:space="preserve">Figure </w:t>
      </w:r>
      <w:r w:rsidR="00F2096A">
        <w:rPr>
          <w:noProof/>
        </w:rPr>
        <w:t>8</w:t>
      </w:r>
      <w:r w:rsidR="002B3E42">
        <w:fldChar w:fldCharType="end"/>
      </w:r>
      <w:r w:rsidR="002B3E42">
        <w:t xml:space="preserve"> </w:t>
      </w:r>
      <w:r w:rsidR="002B3E42">
        <w:rPr>
          <w:rFonts w:ascii="Times" w:hAnsi="Times"/>
          <w:noProof/>
        </w:rPr>
        <w:t xml:space="preserve">shows two examples </w:t>
      </w:r>
      <w:r w:rsidR="002B3E42" w:rsidRPr="0062634E">
        <w:rPr>
          <w:rFonts w:ascii="Times" w:hAnsi="Times"/>
          <w:noProof/>
        </w:rPr>
        <w:t>of questions rated by experts.</w:t>
      </w:r>
      <w:r w:rsidR="002B3E42" w:rsidRPr="0062634E">
        <w:rPr>
          <w:color w:val="FF0000"/>
        </w:rPr>
        <w:t xml:space="preserve"> </w:t>
      </w:r>
      <w:r w:rsidR="002B3E42">
        <w:t xml:space="preserve">Ten </w:t>
      </w:r>
      <w:r w:rsidR="002B3E42" w:rsidRPr="00E51D21">
        <w:t xml:space="preserve">of </w:t>
      </w:r>
      <w:r w:rsidR="002B3E42">
        <w:t xml:space="preserve">the </w:t>
      </w:r>
      <w:r w:rsidR="002B3E42" w:rsidRPr="00E51D21">
        <w:t>29 questions</w:t>
      </w:r>
      <w:r w:rsidR="002B3E42">
        <w:t xml:space="preserve"> mirrored</w:t>
      </w:r>
      <w:r w:rsidR="002B3E42" w:rsidRPr="00E51D21">
        <w:t xml:space="preserve"> questions </w:t>
      </w:r>
      <w:r w:rsidR="002B3E42">
        <w:t>found on</w:t>
      </w:r>
      <w:r w:rsidR="002B3E42" w:rsidRPr="00E51D21">
        <w:t xml:space="preserve"> the American Gut survey</w:t>
      </w:r>
      <w:r w:rsidR="002B3E42">
        <w:rPr>
          <w:bCs/>
          <w:kern w:val="32"/>
        </w:rPr>
        <w:t xml:space="preserve">. Half of the participants’ questions (14 of 29) </w:t>
      </w:r>
      <w:r w:rsidR="002B3E42">
        <w:t>asked about diet</w:t>
      </w:r>
      <w:r w:rsidR="002B3E42" w:rsidRPr="008A2F38">
        <w:t>.</w:t>
      </w:r>
      <w:r w:rsidR="002B3E42">
        <w:t xml:space="preserve"> </w:t>
      </w:r>
      <w:r w:rsidR="00A36069">
        <w:t xml:space="preserve">Participants in </w:t>
      </w:r>
      <w:r w:rsidR="007F715F">
        <w:t>Combined</w:t>
      </w:r>
      <w:r w:rsidR="00A36069">
        <w:t xml:space="preserve"> and </w:t>
      </w:r>
      <w:r w:rsidR="006E22AA">
        <w:t>Contribute</w:t>
      </w:r>
      <w:r w:rsidR="00A36069">
        <w:t xml:space="preserve"> conditions </w:t>
      </w:r>
      <w:r w:rsidR="00F367BF">
        <w:t>generated a total of</w:t>
      </w:r>
      <w:r w:rsidR="00A36069">
        <w:t xml:space="preserve"> 14 and 15 questions</w:t>
      </w:r>
      <w:r w:rsidR="00511F6F">
        <w:t>,</w:t>
      </w:r>
      <w:r w:rsidR="00A36069">
        <w:t xml:space="preserve"> respectively, averaging one question per participant</w:t>
      </w:r>
      <w:r w:rsidR="00741FFF">
        <w:t xml:space="preserve"> </w:t>
      </w:r>
      <w:commentRangeStart w:id="16"/>
      <w:r w:rsidR="00741FFF">
        <w:t>(see</w:t>
      </w:r>
      <w:r w:rsidR="002B3E42">
        <w:t xml:space="preserve"> </w:t>
      </w:r>
      <w:r w:rsidR="002B3E42">
        <w:fldChar w:fldCharType="begin"/>
      </w:r>
      <w:r w:rsidR="002B3E42">
        <w:instrText xml:space="preserve"> REF _Ref345799059 \h </w:instrText>
      </w:r>
      <w:r w:rsidR="002B3E42">
        <w:fldChar w:fldCharType="separate"/>
      </w:r>
      <w:r w:rsidR="00F2096A">
        <w:t xml:space="preserve">Figure </w:t>
      </w:r>
      <w:r w:rsidR="00F2096A">
        <w:rPr>
          <w:noProof/>
        </w:rPr>
        <w:t>9</w:t>
      </w:r>
      <w:r w:rsidR="002B3E42">
        <w:fldChar w:fldCharType="end"/>
      </w:r>
      <w:r w:rsidR="002B3E42">
        <w:t>)</w:t>
      </w:r>
      <w:commentRangeEnd w:id="16"/>
      <w:r w:rsidR="00113C2A">
        <w:rPr>
          <w:rStyle w:val="CommentReference"/>
        </w:rPr>
        <w:commentReference w:id="16"/>
      </w:r>
      <w:r w:rsidR="00A36069">
        <w:t>.</w:t>
      </w:r>
      <w:r w:rsidR="00937A65">
        <w:t xml:space="preserve"> </w:t>
      </w:r>
    </w:p>
    <w:p w14:paraId="7932AAA7" w14:textId="77777777" w:rsidR="00C570FB" w:rsidRPr="002825B9" w:rsidRDefault="00510DE0" w:rsidP="008A2F38">
      <w:r w:rsidRPr="00C7418A">
        <w:rPr>
          <w:i/>
        </w:rPr>
        <w:t>Learning</w:t>
      </w:r>
      <w:r>
        <w:rPr>
          <w:i/>
        </w:rPr>
        <w:t>:</w:t>
      </w:r>
      <w:r>
        <w:t xml:space="preserve"> </w:t>
      </w:r>
      <w:r w:rsidR="00631B4B">
        <w:t xml:space="preserve">Did participants </w:t>
      </w:r>
      <w:r w:rsidR="00631B4B" w:rsidRPr="00B64E79">
        <w:t>instructed to ask questions (Contribut</w:t>
      </w:r>
      <w:r w:rsidR="00631B4B">
        <w:t xml:space="preserve">e &amp; Combined) score differently </w:t>
      </w:r>
      <w:r w:rsidR="00631B4B" w:rsidRPr="00B64E79">
        <w:t>than those who were not (Learning)</w:t>
      </w:r>
      <w:r w:rsidR="00631B4B">
        <w:t xml:space="preserve">? </w:t>
      </w:r>
      <w:r w:rsidR="00C570FB">
        <w:t xml:space="preserve">Did access to learning videos </w:t>
      </w:r>
      <w:r w:rsidR="00C570FB" w:rsidRPr="00B64E79">
        <w:t>(Learning &amp; Combined conditions) impact</w:t>
      </w:r>
      <w:r w:rsidR="00C570FB">
        <w:t xml:space="preserve"> quiz scores relative to not </w:t>
      </w:r>
      <w:r w:rsidR="00C570FB" w:rsidRPr="00B64E79">
        <w:t>having access (Contribute)? A two-factor</w:t>
      </w:r>
      <w:r w:rsidR="00C570FB">
        <w:t xml:space="preserve"> ANOVA estimated these effects, </w:t>
      </w:r>
      <w:r w:rsidR="00C570FB" w:rsidRPr="00B64E79">
        <w:t>finding significantly lower scores for th</w:t>
      </w:r>
      <w:r w:rsidR="00C570FB">
        <w:t xml:space="preserve">ose </w:t>
      </w:r>
      <w:r w:rsidR="00C570FB">
        <w:lastRenderedPageBreak/>
        <w:t xml:space="preserve">requested to ask questions. </w:t>
      </w:r>
      <w:r w:rsidR="00C570FB" w:rsidRPr="00B64E79">
        <w:t>By contrast, access to learning materi</w:t>
      </w:r>
      <w:r w:rsidR="00C570FB">
        <w:t xml:space="preserve">als did not yield a significant </w:t>
      </w:r>
      <w:r w:rsidR="00C570FB" w:rsidRPr="00B64E79">
        <w:t>difference i</w:t>
      </w:r>
      <w:r w:rsidR="00C570FB">
        <w:t>n quiz score.</w:t>
      </w:r>
    </w:p>
    <w:p w14:paraId="27C9B817" w14:textId="77777777" w:rsidR="000810EE" w:rsidRDefault="005A2B95" w:rsidP="008A2F38">
      <w:r>
        <w:t>The</w:t>
      </w:r>
      <w:r w:rsidR="004678C6" w:rsidRPr="00D15D66">
        <w:t xml:space="preserve"> Learn </w:t>
      </w:r>
      <w:r w:rsidR="009D3647">
        <w:t>participants</w:t>
      </w:r>
      <w:r w:rsidR="009D3647" w:rsidRPr="00D15D66">
        <w:t xml:space="preserve"> </w:t>
      </w:r>
      <w:r w:rsidR="004678C6" w:rsidRPr="003F6663">
        <w:t>perform</w:t>
      </w:r>
      <w:r w:rsidR="0042511D" w:rsidRPr="003F6663">
        <w:t>ed</w:t>
      </w:r>
      <w:r w:rsidR="004678C6" w:rsidRPr="003F6663">
        <w:t xml:space="preserve"> </w:t>
      </w:r>
      <w:r w:rsidR="003F6663" w:rsidRPr="004F6A5F">
        <w:t>scored higher</w:t>
      </w:r>
      <w:r w:rsidR="003F6663" w:rsidRPr="004419D9">
        <w:rPr>
          <w:color w:val="FF0000"/>
        </w:rPr>
        <w:t xml:space="preserve"> </w:t>
      </w:r>
      <w:r w:rsidR="00117450">
        <w:t>(</w:t>
      </w:r>
      <w:r w:rsidR="00117450" w:rsidRPr="0065332D">
        <w:rPr>
          <w:i/>
        </w:rPr>
        <w:t>M</w:t>
      </w:r>
      <w:r w:rsidR="00117450" w:rsidRPr="00113C2A">
        <w:rPr>
          <w:sz w:val="2"/>
          <w:szCs w:val="2"/>
        </w:rPr>
        <w:t xml:space="preserve"> </w:t>
      </w:r>
      <w:r w:rsidR="00117450">
        <w:t>=</w:t>
      </w:r>
      <w:r w:rsidR="00117450" w:rsidRPr="00113C2A">
        <w:rPr>
          <w:sz w:val="2"/>
          <w:szCs w:val="2"/>
        </w:rPr>
        <w:t xml:space="preserve"> </w:t>
      </w:r>
      <w:r w:rsidR="00117450">
        <w:t>5.93)</w:t>
      </w:r>
      <w:r w:rsidR="004678C6" w:rsidRPr="00D15D66">
        <w:t xml:space="preserve"> on Learning test t</w:t>
      </w:r>
      <w:r w:rsidR="00E71C53">
        <w:t xml:space="preserve">han participants in </w:t>
      </w:r>
      <w:r w:rsidR="007F715F">
        <w:t>Combined</w:t>
      </w:r>
      <w:r w:rsidR="00117450">
        <w:t xml:space="preserve"> (</w:t>
      </w:r>
      <w:r w:rsidR="00117450" w:rsidRPr="0065332D">
        <w:rPr>
          <w:i/>
        </w:rPr>
        <w:t>M</w:t>
      </w:r>
      <w:r w:rsidR="00117450" w:rsidRPr="00113C2A">
        <w:rPr>
          <w:sz w:val="2"/>
          <w:szCs w:val="2"/>
        </w:rPr>
        <w:t xml:space="preserve"> </w:t>
      </w:r>
      <w:r w:rsidR="00117450">
        <w:t>=</w:t>
      </w:r>
      <w:r w:rsidR="00117450" w:rsidRPr="00113C2A">
        <w:rPr>
          <w:sz w:val="2"/>
          <w:szCs w:val="2"/>
        </w:rPr>
        <w:t xml:space="preserve"> </w:t>
      </w:r>
      <w:r w:rsidR="00117450">
        <w:t>4.38)</w:t>
      </w:r>
      <w:r w:rsidR="00E71C53">
        <w:t xml:space="preserve"> or </w:t>
      </w:r>
      <w:r w:rsidR="006E22AA">
        <w:t>Contribute</w:t>
      </w:r>
      <w:r w:rsidR="00117450">
        <w:t xml:space="preserve"> (</w:t>
      </w:r>
      <w:r w:rsidR="00117450" w:rsidRPr="0065332D">
        <w:rPr>
          <w:i/>
        </w:rPr>
        <w:t>M</w:t>
      </w:r>
      <w:r w:rsidR="00117450" w:rsidRPr="00113C2A">
        <w:rPr>
          <w:sz w:val="2"/>
          <w:szCs w:val="2"/>
        </w:rPr>
        <w:t xml:space="preserve"> </w:t>
      </w:r>
      <w:r w:rsidR="00117450">
        <w:t>=</w:t>
      </w:r>
      <w:r w:rsidR="00117450" w:rsidRPr="00113C2A">
        <w:rPr>
          <w:sz w:val="2"/>
          <w:szCs w:val="2"/>
        </w:rPr>
        <w:t xml:space="preserve"> </w:t>
      </w:r>
      <w:r w:rsidR="00117450">
        <w:t>3.93)</w:t>
      </w:r>
      <w:r w:rsidR="00E71C53">
        <w:t xml:space="preserve"> conditions. </w:t>
      </w:r>
      <w:r w:rsidR="00324C82">
        <w:t>An analysis of variance showed that t</w:t>
      </w:r>
      <w:r w:rsidR="005D6A07">
        <w:t xml:space="preserve">his effect was significant for </w:t>
      </w:r>
      <w:r w:rsidR="00CB5C32">
        <w:t>working</w:t>
      </w:r>
      <w:r w:rsidR="005C3B79">
        <w:t>,</w:t>
      </w:r>
      <w:r w:rsidR="005D6A07">
        <w:t xml:space="preserve"> </w:t>
      </w:r>
      <w:proofErr w:type="gramStart"/>
      <w:r w:rsidR="005D6A07" w:rsidRPr="0011021B">
        <w:rPr>
          <w:i/>
        </w:rPr>
        <w:t>F</w:t>
      </w:r>
      <w:r w:rsidR="005D6A07">
        <w:t>(</w:t>
      </w:r>
      <w:proofErr w:type="gramEnd"/>
      <w:r w:rsidR="008E75C8">
        <w:t>1,</w:t>
      </w:r>
      <w:r w:rsidR="00DB3AB0">
        <w:t xml:space="preserve"> </w:t>
      </w:r>
      <w:r w:rsidR="00324C82">
        <w:t>39</w:t>
      </w:r>
      <w:r w:rsidR="005D6A07">
        <w:t>)</w:t>
      </w:r>
      <w:r w:rsidR="005D6A07" w:rsidRPr="00113C2A">
        <w:rPr>
          <w:sz w:val="2"/>
          <w:szCs w:val="2"/>
        </w:rPr>
        <w:t xml:space="preserve"> </w:t>
      </w:r>
      <w:r w:rsidR="005D6A07">
        <w:t>=</w:t>
      </w:r>
      <w:r w:rsidR="005D6A07" w:rsidRPr="00113C2A">
        <w:rPr>
          <w:sz w:val="2"/>
          <w:szCs w:val="2"/>
        </w:rPr>
        <w:t xml:space="preserve"> </w:t>
      </w:r>
      <w:r w:rsidR="0087639D">
        <w:t>5</w:t>
      </w:r>
      <w:r w:rsidR="005D6A07">
        <w:t>.</w:t>
      </w:r>
      <w:r w:rsidR="0087639D">
        <w:t>22</w:t>
      </w:r>
      <w:r w:rsidR="005D6A07">
        <w:t xml:space="preserve">, </w:t>
      </w:r>
      <w:r w:rsidR="005D6A07" w:rsidRPr="0011021B">
        <w:rPr>
          <w:i/>
        </w:rPr>
        <w:t>p</w:t>
      </w:r>
      <w:r w:rsidR="005D6A07" w:rsidRPr="00113C2A">
        <w:rPr>
          <w:sz w:val="2"/>
          <w:szCs w:val="2"/>
        </w:rPr>
        <w:t xml:space="preserve"> </w:t>
      </w:r>
      <w:r w:rsidR="003F6663">
        <w:t>&lt;</w:t>
      </w:r>
      <w:r w:rsidR="005D6A07" w:rsidRPr="00113C2A">
        <w:rPr>
          <w:sz w:val="2"/>
          <w:szCs w:val="2"/>
        </w:rPr>
        <w:t xml:space="preserve"> </w:t>
      </w:r>
      <w:r w:rsidR="005D6A07" w:rsidRPr="005D6A07">
        <w:t>0.03</w:t>
      </w:r>
      <w:r w:rsidR="005C3B79">
        <w:t>,</w:t>
      </w:r>
      <w:r w:rsidR="005D6A07">
        <w:t xml:space="preserve"> </w:t>
      </w:r>
      <w:r w:rsidR="00651F24">
        <w:t>but not for learning</w:t>
      </w:r>
      <w:r w:rsidR="005C3B79">
        <w:t xml:space="preserve">, </w:t>
      </w:r>
      <w:r w:rsidR="008E75C8" w:rsidRPr="0011021B">
        <w:rPr>
          <w:i/>
        </w:rPr>
        <w:t>F</w:t>
      </w:r>
      <w:r w:rsidR="008E75C8">
        <w:t>(1,</w:t>
      </w:r>
      <w:r w:rsidR="00DB3AB0">
        <w:t xml:space="preserve"> </w:t>
      </w:r>
      <w:r w:rsidR="00324C82">
        <w:t>39</w:t>
      </w:r>
      <w:r w:rsidR="005D6A07">
        <w:t>)</w:t>
      </w:r>
      <w:r w:rsidR="005D6A07" w:rsidRPr="00113C2A">
        <w:rPr>
          <w:sz w:val="2"/>
          <w:szCs w:val="2"/>
        </w:rPr>
        <w:t xml:space="preserve"> </w:t>
      </w:r>
      <w:r w:rsidR="005D6A07">
        <w:t>=</w:t>
      </w:r>
      <w:r w:rsidR="00113C2A" w:rsidRPr="00113C2A">
        <w:rPr>
          <w:sz w:val="2"/>
          <w:szCs w:val="2"/>
        </w:rPr>
        <w:t xml:space="preserve"> </w:t>
      </w:r>
      <w:r w:rsidR="0087639D">
        <w:t>0.46</w:t>
      </w:r>
      <w:r w:rsidR="004A0BB0">
        <w:t xml:space="preserve">, </w:t>
      </w:r>
      <w:r w:rsidR="004A0BB0" w:rsidRPr="0011021B">
        <w:rPr>
          <w:i/>
        </w:rPr>
        <w:t>p</w:t>
      </w:r>
      <w:r w:rsidR="004A0BB0" w:rsidRPr="00113C2A">
        <w:rPr>
          <w:sz w:val="2"/>
          <w:szCs w:val="2"/>
        </w:rPr>
        <w:t xml:space="preserve"> </w:t>
      </w:r>
      <w:r w:rsidR="003F6663">
        <w:t>&lt;</w:t>
      </w:r>
      <w:r w:rsidR="004A570D" w:rsidRPr="00113C2A">
        <w:rPr>
          <w:sz w:val="2"/>
          <w:szCs w:val="2"/>
        </w:rPr>
        <w:t xml:space="preserve"> </w:t>
      </w:r>
      <w:r w:rsidR="004A570D">
        <w:t>0.</w:t>
      </w:r>
      <w:r w:rsidR="0087639D">
        <w:t>5</w:t>
      </w:r>
      <w:r w:rsidR="00F14709">
        <w:t xml:space="preserve"> (</w:t>
      </w:r>
      <w:r w:rsidR="006A4B3D">
        <w:t>Figure 7</w:t>
      </w:r>
      <w:r w:rsidR="00735C67">
        <w:t>b</w:t>
      </w:r>
      <w:r w:rsidR="00F14709">
        <w:t>)</w:t>
      </w:r>
      <w:r w:rsidR="004A570D">
        <w:t xml:space="preserve">. </w:t>
      </w:r>
      <w:r w:rsidR="00901E47">
        <w:t>The</w:t>
      </w:r>
      <w:r w:rsidR="003D76B0">
        <w:t xml:space="preserve"> </w:t>
      </w:r>
      <w:r w:rsidR="00901E47">
        <w:t xml:space="preserve">effect size </w:t>
      </w:r>
      <w:r w:rsidR="00117450">
        <w:t xml:space="preserve">for working </w:t>
      </w:r>
      <w:r w:rsidR="00901E47">
        <w:t xml:space="preserve">was small (Cohen’s effect size </w:t>
      </w:r>
      <w:r w:rsidR="00901E47" w:rsidRPr="0011021B">
        <w:rPr>
          <w:i/>
        </w:rPr>
        <w:t>d</w:t>
      </w:r>
      <w:r w:rsidR="00901E47" w:rsidRPr="00113C2A">
        <w:rPr>
          <w:sz w:val="2"/>
          <w:szCs w:val="2"/>
        </w:rPr>
        <w:t xml:space="preserve"> </w:t>
      </w:r>
      <w:r w:rsidR="00901E47">
        <w:t>=</w:t>
      </w:r>
      <w:r w:rsidR="00901E47" w:rsidRPr="00113C2A">
        <w:rPr>
          <w:sz w:val="2"/>
          <w:szCs w:val="2"/>
        </w:rPr>
        <w:t xml:space="preserve"> </w:t>
      </w:r>
      <w:r w:rsidR="00901E47">
        <w:t>.11)</w:t>
      </w:r>
      <w:r w:rsidR="00454DB6">
        <w:t>.</w:t>
      </w:r>
    </w:p>
    <w:p w14:paraId="00A801BB" w14:textId="77777777" w:rsidR="00C265AF" w:rsidRPr="002825B9" w:rsidRDefault="00510DE0" w:rsidP="008A2F38">
      <w:pPr>
        <w:rPr>
          <w:i/>
          <w:noProof/>
        </w:rPr>
      </w:pPr>
      <w:r>
        <w:rPr>
          <w:i/>
        </w:rPr>
        <w:t>Engagement:</w:t>
      </w:r>
      <w:r w:rsidRPr="00284A40">
        <w:rPr>
          <w:i/>
          <w:noProof/>
        </w:rPr>
        <w:t xml:space="preserve"> </w:t>
      </w:r>
      <w:r w:rsidR="00A17A4D" w:rsidRPr="00A17A4D">
        <w:t>The mean length of lab se</w:t>
      </w:r>
      <w:r w:rsidR="00A17A4D">
        <w:t>ssion was ~20</w:t>
      </w:r>
      <w:r w:rsidR="00B1056E" w:rsidRPr="00113C2A">
        <w:rPr>
          <w:sz w:val="2"/>
          <w:szCs w:val="2"/>
        </w:rPr>
        <w:t xml:space="preserve"> </w:t>
      </w:r>
      <w:r w:rsidR="00A17A4D">
        <w:t xml:space="preserve">min (varying from </w:t>
      </w:r>
      <w:r w:rsidR="00A17A4D" w:rsidRPr="00A17A4D">
        <w:t>9-40</w:t>
      </w:r>
      <w:r w:rsidR="00B1056E" w:rsidRPr="00113C2A">
        <w:rPr>
          <w:sz w:val="2"/>
          <w:szCs w:val="2"/>
        </w:rPr>
        <w:t xml:space="preserve"> </w:t>
      </w:r>
      <w:r w:rsidR="00A17A4D" w:rsidRPr="00A17A4D">
        <w:t>min).</w:t>
      </w:r>
      <w:r w:rsidR="00A17A4D">
        <w:t xml:space="preserve"> L</w:t>
      </w:r>
      <w:r w:rsidR="003948F1" w:rsidRPr="00B46E51">
        <w:t xml:space="preserve">earn </w:t>
      </w:r>
      <w:r w:rsidR="00796C80">
        <w:t xml:space="preserve">participants </w:t>
      </w:r>
      <w:r w:rsidR="003948F1" w:rsidRPr="00B46E51">
        <w:t xml:space="preserve">spent </w:t>
      </w:r>
      <w:r w:rsidR="00A1611C">
        <w:t xml:space="preserve">marginally </w:t>
      </w:r>
      <w:r w:rsidR="003948F1" w:rsidRPr="00B46E51">
        <w:t>more time</w:t>
      </w:r>
      <w:r w:rsidR="00F941D7">
        <w:t xml:space="preserve"> (</w:t>
      </w:r>
      <w:r w:rsidR="00F941D7" w:rsidRPr="0065332D">
        <w:rPr>
          <w:i/>
        </w:rPr>
        <w:t>M</w:t>
      </w:r>
      <w:r w:rsidR="00F941D7" w:rsidRPr="00113C2A">
        <w:rPr>
          <w:sz w:val="2"/>
          <w:szCs w:val="2"/>
        </w:rPr>
        <w:t xml:space="preserve"> </w:t>
      </w:r>
      <w:r w:rsidR="00F941D7">
        <w:t>=</w:t>
      </w:r>
      <w:r w:rsidR="00F941D7" w:rsidRPr="00113C2A">
        <w:rPr>
          <w:sz w:val="2"/>
          <w:szCs w:val="2"/>
        </w:rPr>
        <w:t xml:space="preserve"> </w:t>
      </w:r>
      <w:r w:rsidR="00F941D7">
        <w:t>26.9 min)</w:t>
      </w:r>
      <w:r w:rsidR="003948F1" w:rsidRPr="00B46E51">
        <w:t xml:space="preserve"> </w:t>
      </w:r>
      <w:r w:rsidR="00AE6AB5">
        <w:t xml:space="preserve">in </w:t>
      </w:r>
      <w:r w:rsidR="00B326FB">
        <w:t xml:space="preserve">the </w:t>
      </w:r>
      <w:r w:rsidR="00AE6AB5">
        <w:t xml:space="preserve">lab </w:t>
      </w:r>
      <w:r w:rsidR="00136DB2">
        <w:t>session</w:t>
      </w:r>
      <w:r w:rsidR="00AE6AB5">
        <w:t xml:space="preserve"> than participants in </w:t>
      </w:r>
      <w:r w:rsidR="007F715F">
        <w:t>Combined</w:t>
      </w:r>
      <w:r w:rsidR="00826E50">
        <w:t xml:space="preserve"> (</w:t>
      </w:r>
      <w:r w:rsidR="00826E50" w:rsidRPr="0065332D">
        <w:rPr>
          <w:i/>
        </w:rPr>
        <w:t>M</w:t>
      </w:r>
      <w:r w:rsidR="00826E50" w:rsidRPr="00113C2A">
        <w:rPr>
          <w:sz w:val="2"/>
          <w:szCs w:val="2"/>
        </w:rPr>
        <w:t xml:space="preserve"> </w:t>
      </w:r>
      <w:r w:rsidR="00826E50">
        <w:t>=</w:t>
      </w:r>
      <w:r w:rsidR="00826E50" w:rsidRPr="00113C2A">
        <w:rPr>
          <w:sz w:val="2"/>
          <w:szCs w:val="2"/>
        </w:rPr>
        <w:t xml:space="preserve"> </w:t>
      </w:r>
      <w:r w:rsidR="008B1FB3">
        <w:t>22.5 min</w:t>
      </w:r>
      <w:r w:rsidR="00826E50">
        <w:t xml:space="preserve">) or </w:t>
      </w:r>
      <w:r w:rsidR="006E22AA">
        <w:t>Contribute</w:t>
      </w:r>
      <w:r w:rsidR="00826E50">
        <w:t xml:space="preserve"> (</w:t>
      </w:r>
      <w:r w:rsidR="00826E50" w:rsidRPr="0065332D">
        <w:rPr>
          <w:i/>
        </w:rPr>
        <w:t>M</w:t>
      </w:r>
      <w:r w:rsidR="00826E50" w:rsidRPr="00113C2A">
        <w:rPr>
          <w:sz w:val="2"/>
          <w:szCs w:val="2"/>
        </w:rPr>
        <w:t xml:space="preserve"> </w:t>
      </w:r>
      <w:r w:rsidR="00826E50">
        <w:t>=</w:t>
      </w:r>
      <w:r w:rsidR="00826E50" w:rsidRPr="00113C2A">
        <w:rPr>
          <w:sz w:val="2"/>
          <w:szCs w:val="2"/>
        </w:rPr>
        <w:t xml:space="preserve"> </w:t>
      </w:r>
      <w:r w:rsidR="003C635B">
        <w:t>16.7</w:t>
      </w:r>
      <w:r w:rsidR="005A087C">
        <w:t xml:space="preserve"> </w:t>
      </w:r>
      <w:r w:rsidR="003C635B">
        <w:t>min</w:t>
      </w:r>
      <w:r w:rsidR="00826E50">
        <w:t>) conditions</w:t>
      </w:r>
      <w:r w:rsidR="008E75C8">
        <w:t xml:space="preserve">. </w:t>
      </w:r>
      <w:r w:rsidR="008D108C">
        <w:t>An analysis of variance showed that this effect was</w:t>
      </w:r>
      <w:r w:rsidR="00BE3DBC">
        <w:t>n’t</w:t>
      </w:r>
      <w:r w:rsidR="008D108C">
        <w:t xml:space="preserve"> significant for </w:t>
      </w:r>
      <w:r w:rsidR="00BE3DBC">
        <w:t xml:space="preserve">either </w:t>
      </w:r>
      <w:r w:rsidR="008E75C8">
        <w:t xml:space="preserve">Learning </w:t>
      </w:r>
      <w:proofErr w:type="gramStart"/>
      <w:r w:rsidR="008E75C8" w:rsidRPr="0011021B">
        <w:rPr>
          <w:i/>
        </w:rPr>
        <w:t>F</w:t>
      </w:r>
      <w:r w:rsidR="008E75C8">
        <w:t>(</w:t>
      </w:r>
      <w:proofErr w:type="gramEnd"/>
      <w:r w:rsidR="008E75C8">
        <w:t>1,</w:t>
      </w:r>
      <w:r w:rsidR="00324C82">
        <w:t xml:space="preserve"> </w:t>
      </w:r>
      <w:r w:rsidR="008E75C8">
        <w:t>4</w:t>
      </w:r>
      <w:r w:rsidR="00485EFB">
        <w:t>1</w:t>
      </w:r>
      <w:r w:rsidR="008E75C8">
        <w:t>)</w:t>
      </w:r>
      <w:r w:rsidR="008E75C8" w:rsidRPr="00113C2A">
        <w:rPr>
          <w:sz w:val="2"/>
          <w:szCs w:val="2"/>
        </w:rPr>
        <w:t xml:space="preserve"> </w:t>
      </w:r>
      <w:r w:rsidR="008E75C8">
        <w:t>=</w:t>
      </w:r>
      <w:r w:rsidR="008E75C8" w:rsidRPr="00113C2A">
        <w:rPr>
          <w:sz w:val="2"/>
          <w:szCs w:val="2"/>
        </w:rPr>
        <w:t xml:space="preserve"> </w:t>
      </w:r>
      <w:r w:rsidR="00F1667D">
        <w:t>3</w:t>
      </w:r>
      <w:r w:rsidR="008E75C8">
        <w:t>.</w:t>
      </w:r>
      <w:r w:rsidR="00F1667D">
        <w:t>4</w:t>
      </w:r>
      <w:r w:rsidR="008E75C8">
        <w:t xml:space="preserve">0, </w:t>
      </w:r>
      <w:r w:rsidR="008E75C8" w:rsidRPr="0011021B">
        <w:rPr>
          <w:i/>
        </w:rPr>
        <w:t>p</w:t>
      </w:r>
      <w:r w:rsidR="008E75C8" w:rsidRPr="00113C2A">
        <w:rPr>
          <w:sz w:val="2"/>
          <w:szCs w:val="2"/>
        </w:rPr>
        <w:t xml:space="preserve"> </w:t>
      </w:r>
      <w:r w:rsidR="003F6663">
        <w:t>&lt;</w:t>
      </w:r>
      <w:r w:rsidR="008E75C8" w:rsidRPr="00113C2A">
        <w:rPr>
          <w:sz w:val="2"/>
          <w:szCs w:val="2"/>
        </w:rPr>
        <w:t xml:space="preserve"> </w:t>
      </w:r>
      <w:r w:rsidR="008E75C8">
        <w:t>0.0</w:t>
      </w:r>
      <w:r w:rsidR="00BB3260">
        <w:t>7</w:t>
      </w:r>
      <w:r w:rsidR="008E75C8">
        <w:t xml:space="preserve"> </w:t>
      </w:r>
      <w:r w:rsidR="008A0DEE">
        <w:t>or</w:t>
      </w:r>
      <w:r w:rsidR="008E75C8">
        <w:t xml:space="preserve"> working </w:t>
      </w:r>
      <w:r w:rsidR="008E75C8" w:rsidRPr="0011021B">
        <w:rPr>
          <w:i/>
        </w:rPr>
        <w:t>F</w:t>
      </w:r>
      <w:r w:rsidR="008E75C8">
        <w:t>(1,</w:t>
      </w:r>
      <w:r w:rsidR="00324C82">
        <w:t xml:space="preserve"> </w:t>
      </w:r>
      <w:r w:rsidR="008E75C8">
        <w:t>4</w:t>
      </w:r>
      <w:r w:rsidR="00E3562C">
        <w:t>1</w:t>
      </w:r>
      <w:r w:rsidR="008E75C8">
        <w:t>)</w:t>
      </w:r>
      <w:r w:rsidR="008E75C8" w:rsidRPr="00113C2A">
        <w:rPr>
          <w:sz w:val="2"/>
          <w:szCs w:val="2"/>
        </w:rPr>
        <w:t xml:space="preserve"> </w:t>
      </w:r>
      <w:r w:rsidR="008E75C8">
        <w:t>=</w:t>
      </w:r>
      <w:r w:rsidR="008E75C8" w:rsidRPr="00113C2A">
        <w:rPr>
          <w:sz w:val="2"/>
          <w:szCs w:val="2"/>
        </w:rPr>
        <w:t xml:space="preserve"> </w:t>
      </w:r>
      <w:r w:rsidR="00C76AF8">
        <w:t>1.95</w:t>
      </w:r>
      <w:r w:rsidR="008E75C8">
        <w:t>,</w:t>
      </w:r>
      <w:r w:rsidR="00493420">
        <w:t xml:space="preserve"> </w:t>
      </w:r>
      <w:r w:rsidR="008E75C8" w:rsidRPr="0011021B">
        <w:rPr>
          <w:i/>
        </w:rPr>
        <w:t>p</w:t>
      </w:r>
      <w:r w:rsidR="008E75C8" w:rsidRPr="00113C2A">
        <w:rPr>
          <w:sz w:val="2"/>
          <w:szCs w:val="2"/>
        </w:rPr>
        <w:t xml:space="preserve"> </w:t>
      </w:r>
      <w:r w:rsidR="003F6663">
        <w:t>&lt;</w:t>
      </w:r>
      <w:r w:rsidR="008E75C8" w:rsidRPr="00113C2A">
        <w:rPr>
          <w:sz w:val="2"/>
          <w:szCs w:val="2"/>
        </w:rPr>
        <w:t xml:space="preserve"> </w:t>
      </w:r>
      <w:r w:rsidR="008E75C8" w:rsidRPr="008E75C8">
        <w:t>0.1</w:t>
      </w:r>
      <w:r w:rsidR="00391B19">
        <w:t>7</w:t>
      </w:r>
      <w:r w:rsidR="00BA1BF6">
        <w:t xml:space="preserve">, </w:t>
      </w:r>
      <w:r w:rsidR="007E1DB3">
        <w:t>(</w:t>
      </w:r>
      <w:r w:rsidR="006A4B3D">
        <w:t>Figure 7</w:t>
      </w:r>
      <w:r w:rsidR="002E2E07">
        <w:t>c</w:t>
      </w:r>
      <w:r w:rsidR="007E1DB3">
        <w:t>)</w:t>
      </w:r>
      <w:r w:rsidR="00BA1BF6">
        <w:t>.</w:t>
      </w:r>
      <w:r w:rsidR="008D108C" w:rsidRPr="00D813FA">
        <w:t xml:space="preserve"> </w:t>
      </w:r>
      <w:r w:rsidR="007F715F" w:rsidRPr="004F6A5F">
        <w:rPr>
          <w:bCs/>
          <w:kern w:val="32"/>
        </w:rPr>
        <w:t>Combined</w:t>
      </w:r>
      <w:r w:rsidR="00BE0B61" w:rsidRPr="004F6A5F">
        <w:rPr>
          <w:bCs/>
          <w:kern w:val="32"/>
        </w:rPr>
        <w:t xml:space="preserve"> and </w:t>
      </w:r>
      <w:r w:rsidR="006E22AA" w:rsidRPr="004F6A5F">
        <w:rPr>
          <w:bCs/>
          <w:kern w:val="32"/>
        </w:rPr>
        <w:t>Contribute</w:t>
      </w:r>
      <w:r w:rsidR="00C328AC" w:rsidRPr="004F6A5F">
        <w:rPr>
          <w:bCs/>
          <w:kern w:val="32"/>
        </w:rPr>
        <w:t xml:space="preserve"> participants</w:t>
      </w:r>
      <w:r w:rsidR="00BE0B61" w:rsidRPr="004F6A5F">
        <w:rPr>
          <w:bCs/>
          <w:kern w:val="32"/>
        </w:rPr>
        <w:t xml:space="preserve"> contributed 35 discussion comments each</w:t>
      </w:r>
      <w:r w:rsidR="00113C2A">
        <w:rPr>
          <w:bCs/>
          <w:kern w:val="32"/>
        </w:rPr>
        <w:t>;</w:t>
      </w:r>
      <w:r w:rsidR="00BE0B61" w:rsidRPr="004F6A5F">
        <w:rPr>
          <w:bCs/>
          <w:kern w:val="32"/>
        </w:rPr>
        <w:t xml:space="preserve"> </w:t>
      </w:r>
      <w:r w:rsidR="00113C2A">
        <w:rPr>
          <w:bCs/>
          <w:kern w:val="32"/>
        </w:rPr>
        <w:t xml:space="preserve">Learn </w:t>
      </w:r>
      <w:r w:rsidR="00BE0B61" w:rsidRPr="004F6A5F">
        <w:rPr>
          <w:bCs/>
          <w:kern w:val="32"/>
        </w:rPr>
        <w:t>participants contributed 10 discussion comments.</w:t>
      </w:r>
    </w:p>
    <w:p w14:paraId="48571F53" w14:textId="77777777" w:rsidR="008A2F38" w:rsidRPr="0011021B" w:rsidRDefault="00621805" w:rsidP="008A2F38">
      <w:pPr>
        <w:rPr>
          <w:bCs/>
          <w:kern w:val="32"/>
        </w:rPr>
      </w:pPr>
      <w:r>
        <w:t xml:space="preserve">38 </w:t>
      </w:r>
      <w:r w:rsidR="002B711B">
        <w:t>of 40 correspondents</w:t>
      </w:r>
      <w:r w:rsidR="00034922">
        <w:t xml:space="preserve"> reported prior</w:t>
      </w:r>
      <w:r w:rsidR="002B711B">
        <w:t xml:space="preserve"> use</w:t>
      </w:r>
      <w:r w:rsidR="00034922">
        <w:t xml:space="preserve"> of</w:t>
      </w:r>
      <w:r w:rsidR="002B711B">
        <w:t xml:space="preserve"> online courses, varying from occasional use of online learning material to taking more than five online classes. </w:t>
      </w:r>
      <w:r w:rsidR="00D979CE" w:rsidRPr="00D979CE">
        <w:rPr>
          <w:bCs/>
          <w:kern w:val="32"/>
        </w:rPr>
        <w:t xml:space="preserve">Preliminary analyses found no effects for </w:t>
      </w:r>
      <w:r w:rsidR="00D979CE">
        <w:rPr>
          <w:bCs/>
          <w:kern w:val="32"/>
        </w:rPr>
        <w:t>gender and nationality (Indian or non-Indian), so these were</w:t>
      </w:r>
      <w:r w:rsidR="00D979CE" w:rsidRPr="00D979CE">
        <w:rPr>
          <w:bCs/>
          <w:kern w:val="32"/>
        </w:rPr>
        <w:t xml:space="preserve"> excluded from further analyses.</w:t>
      </w:r>
      <w:r w:rsidR="00B4006C">
        <w:rPr>
          <w:bCs/>
          <w:kern w:val="32"/>
        </w:rPr>
        <w:t xml:space="preserve"> Table 2 summarizes results from the experiment.</w:t>
      </w:r>
      <w:r w:rsidR="00D82CA4" w:rsidRPr="00D82CA4">
        <w:rPr>
          <w:rFonts w:ascii="Helvetica" w:hAnsi="Helvetica"/>
          <w:b/>
          <w:noProof/>
          <w:sz w:val="24"/>
        </w:rPr>
        <w:t xml:space="preserve"> </w:t>
      </w:r>
    </w:p>
    <w:p w14:paraId="51599C6D" w14:textId="77777777" w:rsidR="00C85786" w:rsidRDefault="00DF1F8D" w:rsidP="008A2F38">
      <w:pPr>
        <w:pStyle w:val="Heading1"/>
      </w:pPr>
      <w:r>
        <w:t>Discussion</w:t>
      </w:r>
    </w:p>
    <w:p w14:paraId="75D2EEC4" w14:textId="77777777" w:rsidR="007819D2" w:rsidRDefault="00EA7424" w:rsidP="00487EA8">
      <w:pPr>
        <w:rPr>
          <w:bCs/>
          <w:kern w:val="32"/>
        </w:rPr>
      </w:pPr>
      <w:r>
        <w:rPr>
          <w:bCs/>
          <w:kern w:val="32"/>
        </w:rPr>
        <w:t>These</w:t>
      </w:r>
      <w:r w:rsidR="00C85786" w:rsidRPr="00C85786">
        <w:rPr>
          <w:bCs/>
          <w:kern w:val="32"/>
        </w:rPr>
        <w:t xml:space="preserve"> results suggest that</w:t>
      </w:r>
      <w:r w:rsidR="00EC6764">
        <w:rPr>
          <w:bCs/>
          <w:kern w:val="32"/>
        </w:rPr>
        <w:t xml:space="preserve"> </w:t>
      </w:r>
      <w:r w:rsidR="00D74A2C">
        <w:rPr>
          <w:bCs/>
          <w:kern w:val="32"/>
        </w:rPr>
        <w:t>some learners</w:t>
      </w:r>
      <w:r w:rsidR="00EC6764">
        <w:rPr>
          <w:bCs/>
          <w:kern w:val="32"/>
        </w:rPr>
        <w:t xml:space="preserve"> create useful </w:t>
      </w:r>
      <w:r w:rsidR="00DA55AE">
        <w:rPr>
          <w:bCs/>
          <w:kern w:val="32"/>
        </w:rPr>
        <w:t xml:space="preserve">research </w:t>
      </w:r>
      <w:r w:rsidR="00EC6764">
        <w:rPr>
          <w:bCs/>
          <w:kern w:val="32"/>
        </w:rPr>
        <w:t>questions based on their lifestyle</w:t>
      </w:r>
      <w:r w:rsidR="00D06CF1">
        <w:rPr>
          <w:bCs/>
          <w:kern w:val="32"/>
        </w:rPr>
        <w:t xml:space="preserve"> but its effect on better learning is unclear.</w:t>
      </w:r>
    </w:p>
    <w:p w14:paraId="381EC7FE" w14:textId="77777777" w:rsidR="0065062C" w:rsidRPr="00EB7B0E" w:rsidRDefault="00E80752" w:rsidP="0065062C">
      <w:pPr>
        <w:pStyle w:val="Heading3"/>
      </w:pPr>
      <w:r>
        <w:rPr>
          <w:noProof/>
        </w:rPr>
        <mc:AlternateContent>
          <mc:Choice Requires="wps">
            <w:drawing>
              <wp:anchor distT="54610" distB="45720" distL="114300" distR="114300" simplePos="0" relativeHeight="251658752" behindDoc="0" locked="0" layoutInCell="0" allowOverlap="0" wp14:anchorId="0794D30F" wp14:editId="7371932E">
                <wp:simplePos x="0" y="0"/>
                <wp:positionH relativeFrom="margin">
                  <wp:align>center</wp:align>
                </wp:positionH>
                <wp:positionV relativeFrom="margin">
                  <wp:posOffset>0</wp:posOffset>
                </wp:positionV>
                <wp:extent cx="6400800" cy="1892300"/>
                <wp:effectExtent l="0" t="0" r="0" b="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1892300"/>
                        </a:xfrm>
                        <a:prstGeom prst="rect">
                          <a:avLst/>
                        </a:prstGeom>
                        <a:noFill/>
                        <a:ln>
                          <a:noFill/>
                        </a:ln>
                        <a:effectLst/>
                        <a:extLst>
                          <a:ext uri="{FAA26D3D-D897-4be2-8F04-BA451C77F1D7}"/>
                          <a:ext uri="{C572A759-6A51-4108-AA02-DFA0A04FC94B}"/>
                        </a:extLst>
                      </wps:spPr>
                      <wps:txbx>
                        <w:txbxContent>
                          <w:p w14:paraId="50E04B4F" w14:textId="77777777" w:rsidR="008D5C3C" w:rsidRDefault="00E80752" w:rsidP="00A3093B">
                            <w:pPr>
                              <w:keepNext/>
                              <w:jc w:val="center"/>
                            </w:pPr>
                            <w:r w:rsidRPr="00143052">
                              <w:rPr>
                                <w:noProof/>
                                <w:lang w:eastAsia="zh-CN"/>
                              </w:rPr>
                              <w:drawing>
                                <wp:inline distT="0" distB="0" distL="0" distR="0" wp14:anchorId="64B0865A" wp14:editId="631F16AA">
                                  <wp:extent cx="6388735" cy="1553210"/>
                                  <wp:effectExtent l="0" t="0" r="0" b="0"/>
                                  <wp:docPr id="1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0">
                                            <a:extLst>
                                              <a:ext uri="{28A0092B-C50C-407E-A947-70E740481C1C}">
                                                <a14:useLocalDpi xmlns:a14="http://schemas.microsoft.com/office/drawing/2010/main" val="0"/>
                                              </a:ext>
                                            </a:extLst>
                                          </a:blip>
                                          <a:srcRect l="465" t="2849" r="1791" b="278"/>
                                          <a:stretch>
                                            <a:fillRect/>
                                          </a:stretch>
                                        </pic:blipFill>
                                        <pic:spPr bwMode="auto">
                                          <a:xfrm>
                                            <a:off x="0" y="0"/>
                                            <a:ext cx="6388735" cy="1553210"/>
                                          </a:xfrm>
                                          <a:prstGeom prst="rect">
                                            <a:avLst/>
                                          </a:prstGeom>
                                          <a:noFill/>
                                          <a:ln>
                                            <a:noFill/>
                                          </a:ln>
                                        </pic:spPr>
                                      </pic:pic>
                                    </a:graphicData>
                                  </a:graphic>
                                </wp:inline>
                              </w:drawing>
                            </w:r>
                          </w:p>
                          <w:p w14:paraId="47B605DE" w14:textId="77777777" w:rsidR="008D5C3C" w:rsidRDefault="008D5C3C" w:rsidP="003855A3">
                            <w:pPr>
                              <w:pStyle w:val="Caption"/>
                            </w:pPr>
                            <w:bookmarkStart w:id="17" w:name="_Ref345799059"/>
                            <w:r>
                              <w:t xml:space="preserve">Figure </w:t>
                            </w:r>
                            <w:r w:rsidR="00DF7C63">
                              <w:fldChar w:fldCharType="begin"/>
                            </w:r>
                            <w:r w:rsidR="00DF7C63">
                              <w:instrText xml:space="preserve"> SEQ Figure \* ARABIC </w:instrText>
                            </w:r>
                            <w:r w:rsidR="00DF7C63">
                              <w:fldChar w:fldCharType="separate"/>
                            </w:r>
                            <w:r w:rsidR="00F2096A">
                              <w:rPr>
                                <w:noProof/>
                              </w:rPr>
                              <w:t>9</w:t>
                            </w:r>
                            <w:r w:rsidR="00DF7C63">
                              <w:rPr>
                                <w:noProof/>
                              </w:rPr>
                              <w:fldChar w:fldCharType="end"/>
                            </w:r>
                            <w:bookmarkEnd w:id="17"/>
                            <w:r>
                              <w:t>: Most participants reported that the learning experience was helpful and the system was enjoyable. 65% of participants asked questions; the mode was 1</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94D30F" id="Text Box 23" o:spid="_x0000_s1036" type="#_x0000_t202" style="position:absolute;left:0;text-align:left;margin-left:0;margin-top:0;width:7in;height:149pt;z-index:251658752;visibility:visible;mso-wrap-style:square;mso-width-percent:0;mso-height-percent:0;mso-wrap-distance-left:9pt;mso-wrap-distance-top:4.3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" o:allowincell="f" o:allowoverlap="f" filled="f" stroked="f">
                <v:textbox style="mso-fit-shape-to-text:t" inset=".êmm,0,0,0">
                  <w:txbxContent>
                    <w:p w14:paraId="50E04B4F" w14:textId="77777777" w:rsidR="008D5C3C" w:rsidRDefault="00E80752" w:rsidP="00A3093B">
                      <w:pPr>
                        <w:keepNext/>
                        <w:jc w:val="center"/>
                      </w:pPr>
                      <w:r w:rsidRPr="00143052">
                        <w:rPr>
                          <w:noProof/>
                          <w:lang w:eastAsia="zh-CN"/>
                        </w:rPr>
                        <w:drawing>
                          <wp:inline distT="0" distB="0" distL="0" distR="0" wp14:anchorId="64B0865A" wp14:editId="631F16AA">
                            <wp:extent cx="6388735" cy="1553210"/>
                            <wp:effectExtent l="0" t="0" r="0" b="0"/>
                            <wp:docPr id="10"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1">
                                      <a:extLst>
                                        <a:ext uri="{28A0092B-C50C-407E-A947-70E740481C1C}">
                                          <a14:useLocalDpi xmlns:a14="http://schemas.microsoft.com/office/drawing/2010/main" val="0"/>
                                        </a:ext>
                                      </a:extLst>
                                    </a:blip>
                                    <a:srcRect l="465" t="2849" r="1791" b="278"/>
                                    <a:stretch>
                                      <a:fillRect/>
                                    </a:stretch>
                                  </pic:blipFill>
                                  <pic:spPr bwMode="auto">
                                    <a:xfrm>
                                      <a:off x="0" y="0"/>
                                      <a:ext cx="6388735" cy="1553210"/>
                                    </a:xfrm>
                                    <a:prstGeom prst="rect">
                                      <a:avLst/>
                                    </a:prstGeom>
                                    <a:noFill/>
                                    <a:ln>
                                      <a:noFill/>
                                    </a:ln>
                                  </pic:spPr>
                                </pic:pic>
                              </a:graphicData>
                            </a:graphic>
                          </wp:inline>
                        </w:drawing>
                      </w:r>
                    </w:p>
                    <w:p w14:paraId="47B605DE" w14:textId="77777777" w:rsidR="008D5C3C" w:rsidRDefault="008D5C3C" w:rsidP="003855A3">
                      <w:pPr>
                        <w:pStyle w:val="Caption"/>
                      </w:pPr>
                      <w:bookmarkStart w:id="25" w:name="_Ref345799059"/>
                      <w:r>
                        <w:t xml:space="preserve">Figure </w:t>
                      </w:r>
                      <w:fldSimple w:instr=" SEQ Figure \* ARABIC ">
                        <w:r w:rsidR="00F2096A">
                          <w:rPr>
                            <w:noProof/>
                          </w:rPr>
                          <w:t>9</w:t>
                        </w:r>
                      </w:fldSimple>
                      <w:bookmarkEnd w:id="25"/>
                      <w:r>
                        <w:t>: Most participants reported that the learning experience was helpful and the system was enjoyable. 65% of participants asked questions; the mode was 1</w:t>
                      </w:r>
                    </w:p>
                  </w:txbxContent>
                </v:textbox>
                <w10:wrap type="topAndBottom" anchorx="margin" anchory="margin"/>
              </v:shape>
            </w:pict>
          </mc:Fallback>
        </mc:AlternateContent>
      </w:r>
      <w:r w:rsidR="003855A3" w:rsidRPr="00EB7B0E">
        <w:t xml:space="preserve"> </w:t>
      </w:r>
      <w:r w:rsidR="0065062C" w:rsidRPr="00EB7B0E">
        <w:t xml:space="preserve">Why did </w:t>
      </w:r>
      <w:r w:rsidR="00BD52A0">
        <w:t xml:space="preserve">Learn </w:t>
      </w:r>
      <w:r w:rsidR="007A074D">
        <w:t>participants</w:t>
      </w:r>
      <w:r w:rsidR="00DB7E02">
        <w:t xml:space="preserve"> </w:t>
      </w:r>
      <w:r w:rsidR="0065062C" w:rsidRPr="00EB7B0E">
        <w:t>perform better on tests?</w:t>
      </w:r>
    </w:p>
    <w:p w14:paraId="0FEB3F9B" w14:textId="77777777" w:rsidR="008B6475" w:rsidRDefault="00230EAE" w:rsidP="008A2F38">
      <w:pPr>
        <w:rPr>
          <w:bCs/>
          <w:kern w:val="32"/>
        </w:rPr>
      </w:pPr>
      <w:r>
        <w:rPr>
          <w:bCs/>
          <w:kern w:val="32"/>
        </w:rPr>
        <w:t xml:space="preserve">Learn </w:t>
      </w:r>
      <w:r w:rsidR="004B03E5">
        <w:rPr>
          <w:bCs/>
          <w:kern w:val="32"/>
        </w:rPr>
        <w:t>participants</w:t>
      </w:r>
      <w:r w:rsidR="00233742">
        <w:rPr>
          <w:bCs/>
          <w:kern w:val="32"/>
        </w:rPr>
        <w:t xml:space="preserve"> had a </w:t>
      </w:r>
      <w:r w:rsidR="00CF59D7">
        <w:rPr>
          <w:bCs/>
          <w:kern w:val="32"/>
        </w:rPr>
        <w:t>clear</w:t>
      </w:r>
      <w:r w:rsidR="00273C5F">
        <w:rPr>
          <w:bCs/>
          <w:kern w:val="32"/>
        </w:rPr>
        <w:t xml:space="preserve"> objective</w:t>
      </w:r>
      <w:r w:rsidR="00CF59D7">
        <w:rPr>
          <w:bCs/>
          <w:kern w:val="32"/>
        </w:rPr>
        <w:t>:</w:t>
      </w:r>
      <w:r w:rsidR="00233742">
        <w:rPr>
          <w:bCs/>
          <w:kern w:val="32"/>
        </w:rPr>
        <w:t xml:space="preserve"> </w:t>
      </w:r>
      <w:r w:rsidR="009E19CD">
        <w:rPr>
          <w:bCs/>
          <w:kern w:val="32"/>
        </w:rPr>
        <w:t xml:space="preserve">learn about </w:t>
      </w:r>
      <w:r w:rsidR="000D363B">
        <w:rPr>
          <w:bCs/>
          <w:kern w:val="32"/>
        </w:rPr>
        <w:t xml:space="preserve">the </w:t>
      </w:r>
      <w:r w:rsidR="009E19CD">
        <w:rPr>
          <w:bCs/>
          <w:kern w:val="32"/>
        </w:rPr>
        <w:t>gut microbiome, practice problems related to it</w:t>
      </w:r>
      <w:r w:rsidR="00FB35E1">
        <w:rPr>
          <w:bCs/>
          <w:kern w:val="32"/>
        </w:rPr>
        <w:t>,</w:t>
      </w:r>
      <w:r w:rsidR="009E19CD">
        <w:rPr>
          <w:bCs/>
          <w:kern w:val="32"/>
        </w:rPr>
        <w:t xml:space="preserve"> </w:t>
      </w:r>
      <w:r w:rsidR="0065062C" w:rsidRPr="008E75CF">
        <w:rPr>
          <w:bCs/>
          <w:kern w:val="32"/>
        </w:rPr>
        <w:t xml:space="preserve">and take </w:t>
      </w:r>
      <w:r w:rsidR="009E19CD">
        <w:rPr>
          <w:bCs/>
          <w:kern w:val="32"/>
        </w:rPr>
        <w:t>a summative test.</w:t>
      </w:r>
      <w:r w:rsidR="00124F63">
        <w:rPr>
          <w:bCs/>
          <w:kern w:val="32"/>
        </w:rPr>
        <w:t xml:space="preserve"> </w:t>
      </w:r>
      <w:r w:rsidR="00395F98">
        <w:rPr>
          <w:bCs/>
          <w:kern w:val="32"/>
        </w:rPr>
        <w:t xml:space="preserve">By contrast, </w:t>
      </w:r>
      <w:r w:rsidR="00191B8B">
        <w:rPr>
          <w:bCs/>
          <w:kern w:val="32"/>
        </w:rPr>
        <w:t>p</w:t>
      </w:r>
      <w:r w:rsidR="00124F63">
        <w:rPr>
          <w:bCs/>
          <w:kern w:val="32"/>
        </w:rPr>
        <w:t>articipants in the other two conditions</w:t>
      </w:r>
      <w:r w:rsidR="00BC37D5">
        <w:rPr>
          <w:bCs/>
          <w:kern w:val="32"/>
        </w:rPr>
        <w:t xml:space="preserve"> </w:t>
      </w:r>
      <w:r w:rsidR="00B275AA">
        <w:rPr>
          <w:bCs/>
          <w:kern w:val="32"/>
        </w:rPr>
        <w:t xml:space="preserve">had to </w:t>
      </w:r>
      <w:r w:rsidR="00BE502E">
        <w:rPr>
          <w:bCs/>
          <w:kern w:val="32"/>
        </w:rPr>
        <w:t>both generate</w:t>
      </w:r>
      <w:r w:rsidR="00B275AA">
        <w:rPr>
          <w:bCs/>
          <w:kern w:val="32"/>
        </w:rPr>
        <w:t xml:space="preserve"> novel questions </w:t>
      </w:r>
      <w:r w:rsidR="00795EAE">
        <w:rPr>
          <w:bCs/>
          <w:kern w:val="32"/>
        </w:rPr>
        <w:t>and take</w:t>
      </w:r>
      <w:r w:rsidR="00191B8B">
        <w:rPr>
          <w:bCs/>
          <w:kern w:val="32"/>
        </w:rPr>
        <w:t xml:space="preserve"> the summative test</w:t>
      </w:r>
      <w:r w:rsidR="006900FE">
        <w:rPr>
          <w:bCs/>
          <w:kern w:val="32"/>
        </w:rPr>
        <w:t>.</w:t>
      </w:r>
      <w:r w:rsidR="00191B8B">
        <w:rPr>
          <w:bCs/>
          <w:kern w:val="32"/>
        </w:rPr>
        <w:t xml:space="preserve"> </w:t>
      </w:r>
      <w:r w:rsidR="006900FE">
        <w:rPr>
          <w:bCs/>
          <w:kern w:val="32"/>
        </w:rPr>
        <w:t>T</w:t>
      </w:r>
      <w:r w:rsidR="00191B8B">
        <w:rPr>
          <w:bCs/>
          <w:kern w:val="32"/>
        </w:rPr>
        <w:t xml:space="preserve">hey </w:t>
      </w:r>
      <w:r w:rsidR="00266F02">
        <w:rPr>
          <w:bCs/>
          <w:kern w:val="32"/>
        </w:rPr>
        <w:t xml:space="preserve">may </w:t>
      </w:r>
      <w:r w:rsidR="00BC37D5">
        <w:rPr>
          <w:bCs/>
          <w:kern w:val="32"/>
        </w:rPr>
        <w:t xml:space="preserve">have </w:t>
      </w:r>
      <w:r w:rsidR="002A2E0C">
        <w:rPr>
          <w:bCs/>
          <w:kern w:val="32"/>
        </w:rPr>
        <w:t>placed less emphasis on the</w:t>
      </w:r>
      <w:r w:rsidR="00BD52A0">
        <w:rPr>
          <w:bCs/>
          <w:kern w:val="32"/>
        </w:rPr>
        <w:t xml:space="preserve"> </w:t>
      </w:r>
      <w:r w:rsidR="0065062C" w:rsidRPr="00FA4B14">
        <w:rPr>
          <w:bCs/>
          <w:kern w:val="32"/>
        </w:rPr>
        <w:t>test</w:t>
      </w:r>
      <w:r w:rsidR="00C900F7">
        <w:rPr>
          <w:bCs/>
          <w:kern w:val="32"/>
        </w:rPr>
        <w:t>.</w:t>
      </w:r>
      <w:r w:rsidR="007F685A">
        <w:rPr>
          <w:bCs/>
          <w:kern w:val="32"/>
        </w:rPr>
        <w:t xml:space="preserve"> </w:t>
      </w:r>
      <w:r w:rsidR="00851BFA">
        <w:rPr>
          <w:bCs/>
          <w:kern w:val="32"/>
        </w:rPr>
        <w:t xml:space="preserve">Generating questions and taking test on a novel topic </w:t>
      </w:r>
      <w:r w:rsidR="0018002E">
        <w:rPr>
          <w:bCs/>
          <w:kern w:val="32"/>
        </w:rPr>
        <w:t>m</w:t>
      </w:r>
      <w:r w:rsidR="00851BFA">
        <w:rPr>
          <w:bCs/>
          <w:kern w:val="32"/>
        </w:rPr>
        <w:t>ight have required greater</w:t>
      </w:r>
      <w:r w:rsidR="0018002E">
        <w:rPr>
          <w:bCs/>
          <w:kern w:val="32"/>
        </w:rPr>
        <w:t xml:space="preserve"> effort than what the participants wanted to put in</w:t>
      </w:r>
      <w:r w:rsidR="0065062C">
        <w:rPr>
          <w:bCs/>
          <w:kern w:val="32"/>
        </w:rPr>
        <w:t xml:space="preserve">. </w:t>
      </w:r>
      <w:r w:rsidR="00A84D32">
        <w:rPr>
          <w:bCs/>
          <w:kern w:val="32"/>
        </w:rPr>
        <w:t>Additionally, d</w:t>
      </w:r>
      <w:r w:rsidR="0065062C">
        <w:rPr>
          <w:bCs/>
          <w:kern w:val="32"/>
        </w:rPr>
        <w:t xml:space="preserve">ifficulty of creating questions </w:t>
      </w:r>
      <w:r w:rsidR="00AB1773">
        <w:rPr>
          <w:bCs/>
          <w:kern w:val="32"/>
        </w:rPr>
        <w:t xml:space="preserve">may </w:t>
      </w:r>
      <w:r w:rsidR="0065062C">
        <w:rPr>
          <w:bCs/>
          <w:kern w:val="32"/>
        </w:rPr>
        <w:t xml:space="preserve">have </w:t>
      </w:r>
      <w:r w:rsidR="00903AB6">
        <w:rPr>
          <w:bCs/>
          <w:kern w:val="32"/>
        </w:rPr>
        <w:t>lowered participants’</w:t>
      </w:r>
      <w:r w:rsidR="0065062C" w:rsidRPr="008E75CF">
        <w:rPr>
          <w:bCs/>
          <w:kern w:val="32"/>
        </w:rPr>
        <w:t xml:space="preserve"> confidence in tak</w:t>
      </w:r>
      <w:r w:rsidR="00B52920">
        <w:rPr>
          <w:bCs/>
          <w:kern w:val="32"/>
        </w:rPr>
        <w:t>ing</w:t>
      </w:r>
      <w:r w:rsidR="0065062C" w:rsidRPr="008E75CF">
        <w:rPr>
          <w:bCs/>
          <w:kern w:val="32"/>
        </w:rPr>
        <w:t xml:space="preserve"> the test</w:t>
      </w:r>
      <w:r w:rsidR="0065062C">
        <w:rPr>
          <w:bCs/>
          <w:kern w:val="32"/>
        </w:rPr>
        <w:t>.</w:t>
      </w:r>
      <w:r w:rsidR="008C3AF6" w:rsidRPr="008C3AF6">
        <w:rPr>
          <w:i/>
          <w:noProof/>
        </w:rPr>
        <w:t xml:space="preserve"> </w:t>
      </w:r>
    </w:p>
    <w:p w14:paraId="4EF3D91A" w14:textId="77777777" w:rsidR="00F96C53" w:rsidRPr="00403FD4" w:rsidRDefault="00F96C53" w:rsidP="008A2F38">
      <w:pPr>
        <w:pStyle w:val="Heading3"/>
      </w:pPr>
      <w:r w:rsidRPr="00403FD4">
        <w:t>Personal</w:t>
      </w:r>
      <w:r w:rsidR="006C7E54">
        <w:t>ized</w:t>
      </w:r>
      <w:r w:rsidRPr="00403FD4">
        <w:t xml:space="preserve"> learning</w:t>
      </w:r>
      <w:r w:rsidR="000612AD">
        <w:t xml:space="preserve"> and </w:t>
      </w:r>
      <w:r w:rsidR="00AD61BF">
        <w:t>n</w:t>
      </w:r>
      <w:r w:rsidR="000612AD">
        <w:t>eed for feedback</w:t>
      </w:r>
    </w:p>
    <w:p w14:paraId="7BDC9255" w14:textId="77777777" w:rsidR="000612AD" w:rsidRPr="008A2F38" w:rsidRDefault="00AD61BF" w:rsidP="00B7273E">
      <w:pPr>
        <w:rPr>
          <w:bCs/>
          <w:kern w:val="32"/>
        </w:rPr>
      </w:pPr>
      <w:r w:rsidRPr="004419D9">
        <w:rPr>
          <w:bCs/>
          <w:kern w:val="32"/>
        </w:rPr>
        <w:t xml:space="preserve">Participants </w:t>
      </w:r>
      <w:r w:rsidR="00931123" w:rsidRPr="004419D9">
        <w:rPr>
          <w:bCs/>
          <w:kern w:val="32"/>
        </w:rPr>
        <w:t xml:space="preserve">were curious to </w:t>
      </w:r>
      <w:r w:rsidR="000E28BA" w:rsidRPr="004419D9">
        <w:rPr>
          <w:bCs/>
          <w:kern w:val="32"/>
        </w:rPr>
        <w:t xml:space="preserve">know </w:t>
      </w:r>
      <w:r w:rsidR="00931123" w:rsidRPr="004419D9">
        <w:rPr>
          <w:bCs/>
          <w:kern w:val="32"/>
        </w:rPr>
        <w:t xml:space="preserve">the </w:t>
      </w:r>
      <w:r w:rsidR="00C8269F" w:rsidRPr="004419D9">
        <w:rPr>
          <w:bCs/>
          <w:kern w:val="32"/>
        </w:rPr>
        <w:t xml:space="preserve">microbiome </w:t>
      </w:r>
      <w:r w:rsidR="00931123" w:rsidRPr="004419D9">
        <w:rPr>
          <w:bCs/>
          <w:kern w:val="32"/>
        </w:rPr>
        <w:t xml:space="preserve">science behind </w:t>
      </w:r>
      <w:r w:rsidR="00B30170" w:rsidRPr="004419D9">
        <w:rPr>
          <w:bCs/>
          <w:kern w:val="32"/>
        </w:rPr>
        <w:t xml:space="preserve">disclosed </w:t>
      </w:r>
      <w:r w:rsidR="00FE5FA8" w:rsidRPr="004419D9">
        <w:rPr>
          <w:bCs/>
          <w:kern w:val="32"/>
        </w:rPr>
        <w:t>aspects of</w:t>
      </w:r>
      <w:r w:rsidRPr="004419D9">
        <w:rPr>
          <w:bCs/>
          <w:kern w:val="32"/>
        </w:rPr>
        <w:t xml:space="preserve"> thei</w:t>
      </w:r>
      <w:r w:rsidR="00411717" w:rsidRPr="004419D9">
        <w:rPr>
          <w:bCs/>
          <w:kern w:val="32"/>
        </w:rPr>
        <w:t>r lifestyle</w:t>
      </w:r>
      <w:r w:rsidRPr="004419D9">
        <w:rPr>
          <w:bCs/>
          <w:kern w:val="32"/>
        </w:rPr>
        <w:t>.</w:t>
      </w:r>
      <w:r w:rsidR="008C5A00">
        <w:rPr>
          <w:bCs/>
          <w:kern w:val="32"/>
        </w:rPr>
        <w:t xml:space="preserve"> </w:t>
      </w:r>
      <w:r w:rsidR="009537F5">
        <w:rPr>
          <w:bCs/>
          <w:kern w:val="32"/>
        </w:rPr>
        <w:t xml:space="preserve">One participant commented, </w:t>
      </w:r>
      <w:r w:rsidR="000612AD" w:rsidRPr="00FC0AD4">
        <w:rPr>
          <w:bCs/>
          <w:i/>
          <w:kern w:val="32"/>
        </w:rPr>
        <w:t>“After answering the question, I would expect to see some succinct information about where my lifestyle stands with respect to scientific wisdom.</w:t>
      </w:r>
      <w:r w:rsidR="000612AD">
        <w:rPr>
          <w:bCs/>
          <w:i/>
          <w:kern w:val="32"/>
        </w:rPr>
        <w:t>”</w:t>
      </w:r>
      <w:r w:rsidR="009B0067">
        <w:rPr>
          <w:bCs/>
          <w:kern w:val="32"/>
        </w:rPr>
        <w:t xml:space="preserve"> </w:t>
      </w:r>
      <w:r w:rsidR="000612AD">
        <w:rPr>
          <w:bCs/>
          <w:kern w:val="32"/>
        </w:rPr>
        <w:t xml:space="preserve">Participants also asked for a section curated for them by the tool, or a section where they could save </w:t>
      </w:r>
      <w:r w:rsidR="002478C4">
        <w:rPr>
          <w:bCs/>
          <w:kern w:val="32"/>
        </w:rPr>
        <w:t>items of personal relevance</w:t>
      </w:r>
      <w:r w:rsidR="000612AD">
        <w:rPr>
          <w:bCs/>
          <w:kern w:val="32"/>
        </w:rPr>
        <w:t>.</w:t>
      </w:r>
      <w:r w:rsidR="005907FE" w:rsidRPr="005907FE">
        <w:rPr>
          <w:b/>
          <w:bCs/>
          <w:noProof/>
          <w:kern w:val="32"/>
        </w:rPr>
        <w:t xml:space="preserve"> </w:t>
      </w:r>
    </w:p>
    <w:p w14:paraId="57E6C98D" w14:textId="77777777" w:rsidR="00B7273E" w:rsidRDefault="00B7273E" w:rsidP="008A2F38">
      <w:pPr>
        <w:pStyle w:val="Heading3"/>
      </w:pPr>
      <w:r>
        <w:t>Need for self-directed learning</w:t>
      </w:r>
    </w:p>
    <w:p w14:paraId="4BCF1E08" w14:textId="77777777" w:rsidR="00F25BFF" w:rsidRDefault="00E16A02">
      <w:r>
        <w:t>O</w:t>
      </w:r>
      <w:r w:rsidR="00D958FF">
        <w:t>nline learning material</w:t>
      </w:r>
      <w:r>
        <w:t xml:space="preserve"> </w:t>
      </w:r>
      <w:r w:rsidR="00D958FF">
        <w:t>provide</w:t>
      </w:r>
      <w:r>
        <w:t>d</w:t>
      </w:r>
      <w:r w:rsidR="00D958FF">
        <w:t xml:space="preserve"> useful information about a complex topic like the microbiome</w:t>
      </w:r>
      <w:r>
        <w:t xml:space="preserve"> hoping that it might spur participants to find and use other similarly trustworthy sources of their liking. </w:t>
      </w:r>
      <w:r w:rsidR="008275ED">
        <w:t xml:space="preserve">In the lab, participants used web search to find relevant resources. </w:t>
      </w:r>
      <w:r w:rsidR="00A86574">
        <w:t>Most</w:t>
      </w:r>
      <w:r w:rsidR="008275ED">
        <w:t xml:space="preserve"> participants reported that they did not search at home.</w:t>
      </w:r>
      <w:r w:rsidR="00752F18">
        <w:t xml:space="preserve"> </w:t>
      </w:r>
    </w:p>
    <w:p w14:paraId="63C003C1" w14:textId="77777777" w:rsidR="00EB5A4F" w:rsidRDefault="00EB5A4F" w:rsidP="00EB5A4F">
      <w:pPr>
        <w:pStyle w:val="Heading3"/>
      </w:pPr>
      <w:r>
        <w:t>Learning did not improve quality of work</w:t>
      </w:r>
    </w:p>
    <w:p w14:paraId="585CDDB3" w14:textId="77777777" w:rsidR="00EB5A4F" w:rsidRDefault="007F715F">
      <w:r>
        <w:rPr>
          <w:bCs/>
          <w:kern w:val="32"/>
        </w:rPr>
        <w:t>Combined</w:t>
      </w:r>
      <w:r w:rsidR="006726BB">
        <w:rPr>
          <w:bCs/>
          <w:kern w:val="32"/>
        </w:rPr>
        <w:t xml:space="preserve"> </w:t>
      </w:r>
      <w:r w:rsidR="00906FBC">
        <w:rPr>
          <w:bCs/>
          <w:kern w:val="32"/>
        </w:rPr>
        <w:t>p</w:t>
      </w:r>
      <w:r w:rsidR="00EB5A4F">
        <w:rPr>
          <w:bCs/>
          <w:kern w:val="32"/>
        </w:rPr>
        <w:t>articipants did not generate questions</w:t>
      </w:r>
      <w:r w:rsidR="00E64287">
        <w:rPr>
          <w:bCs/>
          <w:kern w:val="32"/>
        </w:rPr>
        <w:t xml:space="preserve"> of higher quality</w:t>
      </w:r>
      <w:r w:rsidR="00EB5A4F">
        <w:rPr>
          <w:bCs/>
          <w:kern w:val="32"/>
        </w:rPr>
        <w:t xml:space="preserve"> than </w:t>
      </w:r>
      <w:r w:rsidR="009F63FE">
        <w:rPr>
          <w:bCs/>
          <w:kern w:val="32"/>
        </w:rPr>
        <w:t>those without learning material</w:t>
      </w:r>
      <w:r w:rsidR="00663F7B">
        <w:rPr>
          <w:bCs/>
          <w:kern w:val="32"/>
        </w:rPr>
        <w:t xml:space="preserve"> (</w:t>
      </w:r>
      <w:r w:rsidR="00CD51B3">
        <w:rPr>
          <w:bCs/>
          <w:kern w:val="32"/>
        </w:rPr>
        <w:t xml:space="preserve">Contribute </w:t>
      </w:r>
      <w:r w:rsidR="00663F7B">
        <w:rPr>
          <w:bCs/>
          <w:kern w:val="32"/>
        </w:rPr>
        <w:t>condition)</w:t>
      </w:r>
      <w:r w:rsidR="009F63FE">
        <w:rPr>
          <w:bCs/>
          <w:kern w:val="32"/>
        </w:rPr>
        <w:t xml:space="preserve">. </w:t>
      </w:r>
      <w:r w:rsidR="008B6CBA">
        <w:t>Crowdclass</w:t>
      </w:r>
      <w:r w:rsidR="00164D35">
        <w:t xml:space="preserve"> </w:t>
      </w:r>
      <w:r w:rsidR="00296F72">
        <w:fldChar w:fldCharType="begin" w:fldLock="1"/>
      </w:r>
      <w:r w:rsidR="0006067C">
        <w:instrText>ADDIN CSL_CITATION { "citationItems" : [ { "id" : "ITEM-1", "itemData" : { "abstract" : "In this paper, we introduce Crowdclass, a novel framework that integrates the learning of advanced scientific concepts with the crowdsourcing microtask of image classification. In Crowdclass, we design questions to serve as both a learning experience and a scientific classification. This is different from conventional citizen science platforms which decompose high-level questions into a series of simple microtasks that require no scientific background knowledge to complete. We facili-tate learning within the microtask by providing content that is appropriate for the participant's level of knowledge through scaffolding learning. We conduct a between-group study of 93 participants on Amazon Mechanical Turk comparing Crowd-class to the popular citizen science project Galaxy Zoo. We find that the scaffolding presentation of content enables learn-ing of more challenging concepts. By understanding the rela-tionship between user motivation, learning, and performance, we draw general design principles for learning-as-an-incentive interventions applicable to other crowdsourcing applications.", "author" : [ { "dropping-particle" : "", "family" : "Lee", "given" : "Doris", "non-dropping-particle" : "", "parse-names" : false, "suffix" : "" }, { "dropping-particle" : "", "family" : "Lo", "given" : "Joanne", "non-dropping-particle" : "", "parse-names" : false, "suffix" : "" }, { "dropping-particle" : "", "family" : "Kim", "given" : "Moonhyok", "non-dropping-particle" : "", "parse-names" : false, "suffix" : "" }, { "dropping-particle" : "", "family" : "Paulos", "given" : "Eric", "non-dropping-particle" : "", "parse-names" : false, "suffix" : "" } ], "container-title" : "Proceedings of the Fourth AAAI Conference on Human Computation and Crowdsourcing (HCOMP '16)", "id" : "ITEM-1", "issued" : { "date-parts" : [ [ "2016" ] ] }, "title" : "Crowdclass: Designing classification-based citizen science learning modules", "type" : "paper-conference" }, "uris" : [ "http://www.mendeley.com/documents/?uuid=c779e4f1-5333-4123-8652-b5b27cae58b0" ] } ], "mendeley" : { "formattedCitation" : "[43]", "plainTextFormattedCitation" : "[43]", "previouslyFormattedCitation" : "[43]" }, "properties" : { "noteIndex" : 0 }, "schema" : "https://github.com/citation-style-language/schema/raw/master/csl-citation.json" }</w:instrText>
      </w:r>
      <w:r w:rsidR="00296F72">
        <w:fldChar w:fldCharType="separate"/>
      </w:r>
      <w:r w:rsidR="00071A2F" w:rsidRPr="00071A2F">
        <w:rPr>
          <w:noProof/>
        </w:rPr>
        <w:t>[43]</w:t>
      </w:r>
      <w:r w:rsidR="00296F72">
        <w:fldChar w:fldCharType="end"/>
      </w:r>
      <w:r w:rsidR="008B6CBA">
        <w:t xml:space="preserve"> found similar results where workers who simply classified images did better than those who learned about decision trees and subsequently classified images as an </w:t>
      </w:r>
      <w:r w:rsidR="008B6CBA" w:rsidRPr="00C11805">
        <w:t xml:space="preserve">assignment. </w:t>
      </w:r>
      <w:r w:rsidR="00C11805" w:rsidRPr="0065332D">
        <w:rPr>
          <w:bCs/>
          <w:kern w:val="32"/>
        </w:rPr>
        <w:t>How do online</w:t>
      </w:r>
      <w:r w:rsidR="009F63FE" w:rsidRPr="0065332D">
        <w:rPr>
          <w:bCs/>
          <w:kern w:val="32"/>
        </w:rPr>
        <w:t xml:space="preserve"> learning </w:t>
      </w:r>
      <w:r w:rsidR="00C11805" w:rsidRPr="0065332D">
        <w:rPr>
          <w:bCs/>
          <w:kern w:val="32"/>
        </w:rPr>
        <w:t xml:space="preserve">materials </w:t>
      </w:r>
      <w:r w:rsidR="009F63FE" w:rsidRPr="0065332D">
        <w:rPr>
          <w:bCs/>
          <w:kern w:val="32"/>
        </w:rPr>
        <w:t xml:space="preserve">and useful work </w:t>
      </w:r>
      <w:r w:rsidR="008B6CBA" w:rsidRPr="0065332D">
        <w:rPr>
          <w:bCs/>
          <w:kern w:val="32"/>
        </w:rPr>
        <w:t>tie to each other</w:t>
      </w:r>
      <w:r w:rsidR="00C11805" w:rsidRPr="0065332D">
        <w:rPr>
          <w:bCs/>
          <w:kern w:val="32"/>
        </w:rPr>
        <w:t xml:space="preserve">? </w:t>
      </w:r>
      <w:r w:rsidR="008B6CBA" w:rsidRPr="00C11805">
        <w:t>Gut Instinct</w:t>
      </w:r>
      <w:r w:rsidR="008B6CBA">
        <w:t xml:space="preserve"> explored one design point where learning and working were provided specific components</w:t>
      </w:r>
      <w:r w:rsidR="00C11805">
        <w:t xml:space="preserve"> in the tool</w:t>
      </w:r>
      <w:r w:rsidR="008B6CBA">
        <w:t xml:space="preserve"> to </w:t>
      </w:r>
      <w:r w:rsidR="00C11805">
        <w:t>reduce</w:t>
      </w:r>
      <w:r w:rsidR="008B6CBA">
        <w:t xml:space="preserve"> participant confusion.</w:t>
      </w:r>
      <w:r w:rsidR="00C11805">
        <w:t xml:space="preserve"> An alternate approach could be to have a </w:t>
      </w:r>
      <w:r w:rsidR="00C11805" w:rsidRPr="0065332D">
        <w:rPr>
          <w:i/>
        </w:rPr>
        <w:t>work-biased design</w:t>
      </w:r>
      <w:r w:rsidR="00C11805">
        <w:t xml:space="preserve"> where learning material would be tailored to participants’ questions or a </w:t>
      </w:r>
      <w:r w:rsidR="00C11805" w:rsidRPr="0065332D">
        <w:rPr>
          <w:i/>
        </w:rPr>
        <w:t>learn-biased</w:t>
      </w:r>
      <w:r w:rsidR="00C11805">
        <w:t xml:space="preserve"> design where </w:t>
      </w:r>
      <w:r w:rsidR="00556E9A">
        <w:t xml:space="preserve">participants could add questions </w:t>
      </w:r>
      <w:r w:rsidR="00FB35E1">
        <w:t xml:space="preserve">only </w:t>
      </w:r>
      <w:r w:rsidR="00556E9A">
        <w:t xml:space="preserve">in the specific context of </w:t>
      </w:r>
      <w:r w:rsidR="00C11805">
        <w:t>learning materials</w:t>
      </w:r>
      <w:r w:rsidR="00556E9A">
        <w:t>. For instance, people could raise questions at different point of a topi</w:t>
      </w:r>
      <w:r w:rsidR="00556E9A" w:rsidRPr="009425C5">
        <w:t>c video</w:t>
      </w:r>
      <w:r w:rsidR="008D6588" w:rsidRPr="009425C5">
        <w:t xml:space="preserve"> </w:t>
      </w:r>
      <w:r w:rsidR="009425C5" w:rsidRPr="0006067C">
        <w:fldChar w:fldCharType="begin" w:fldLock="1"/>
      </w:r>
      <w:r w:rsidR="0006067C">
        <w:instrText>ADDIN CSL_CITATION { "citationItems" : [ { "id" : "ITEM-1", "itemData" : { "DOI" : "10.1145/2702123.2702349", "ISBN" : "9781450331456", "abstract" : "Online learning is increasingly prevalent as an option for self-learning and as a resource for instructional design. Prerecorded video is currently the main medium of online education content delivery and instruction; this affords asynchronicity and flexibility, and enables the dissemination of lecture content in a distributed and scalable manner. However, the same properties may impede learners' engagement due to the lack of social interaction and peer support. In this paper, we propose a time-anchored commenting interface to allow online learners who watch the same video clips to exchange comments on them. Comments left by previous learners at specific time points of a video are displayed to new learners when they watch the same video and reach those time points. We investigated how the display of time-anchored comments (dynamic or static) and type of comments (content-related or social-oriented) influenced users' perceived engagement, perceived social interactivity, and learning outcomes. Our results show that dynamically displaying time-anchored comments can indeed enhance learners' perceived social interactivity. Moreover, the content of comments would further affect learners' intention of commenting. Based on our findings, we make various recommendations for the improvement of social interaction and learning experience in online education.", "author" : [ { "dropping-particle" : "", "family" : "Lee", "given" : "Yi-Chieh", "non-dropping-particle" : "", "parse-names" : false, "suffix" : "" }, { "dropping-particle" : "", "family" : "Lin", "given" : "Wen-Chieh", "non-dropping-particle" : "", "parse-names" : false, "suffix" : "" }, { "dropping-particle" : "", "family" : "Cherng", "given" : "Fu-Yin", "non-dropping-particle" : "", "parse-names" : false, "suffix" : "" }, { "dropping-particle" : "", "family" : "Wang", "given" : "Hao-Chuan", "non-dropping-particle" : "", "parse-names" : false, "suffix" : "" }, { "dropping-particle" : "", "family" : "Sung", "given" : "Ching-Ying", "non-dropping-particle" : "", "parse-names" : false, "suffix" : "" }, { "dropping-particle" : "", "family" : "King", "given" : "Jung-Tai", "non-dropping-particle" : "", "parse-names" : false, "suffix" : "" } ], "container-title" : "Proceedings of the SIGCHI Conference on Human Factors in Computing Systems (CHI '15)", "id" : "ITEM-1", "issued" : { "date-parts" : [ [ "2015" ] ] }, "page" : "689-698", "title" : "Using Time-Anchored Peer Comments to Enhance Social Interaction in Online Educational Videos", "type" : "paper-conference" }, "uris" : [ "http://www.mendeley.com/documents/?uuid=e71eaa81-c075-4d5d-a15f-61913a7a4ddb" ] } ], "mendeley" : { "formattedCitation" : "[45]", "plainTextFormattedCitation" : "[45]", "previouslyFormattedCitation" : "[45]" }, "properties" : { "noteIndex" : 0 }, "schema" : "https://github.com/citation-style-language/schema/raw/master/csl-citation.json" }</w:instrText>
      </w:r>
      <w:r w:rsidR="009425C5" w:rsidRPr="0006067C">
        <w:fldChar w:fldCharType="separate"/>
      </w:r>
      <w:r w:rsidR="00071A2F" w:rsidRPr="00071A2F">
        <w:rPr>
          <w:noProof/>
        </w:rPr>
        <w:t>[45]</w:t>
      </w:r>
      <w:r w:rsidR="009425C5" w:rsidRPr="0006067C">
        <w:fldChar w:fldCharType="end"/>
      </w:r>
      <w:r w:rsidR="00556E9A" w:rsidRPr="002825B9">
        <w:rPr>
          <w:color w:val="FF0000"/>
        </w:rPr>
        <w:t xml:space="preserve"> </w:t>
      </w:r>
      <w:r w:rsidR="00556E9A">
        <w:t>rather than using a separate part of the tool.</w:t>
      </w:r>
      <w:r w:rsidR="00E753A9" w:rsidRPr="00E753A9">
        <w:rPr>
          <w:rFonts w:ascii="Helvetica" w:hAnsi="Helvetica"/>
          <w:b/>
          <w:noProof/>
          <w:sz w:val="24"/>
        </w:rPr>
        <w:t xml:space="preserve"> </w:t>
      </w:r>
    </w:p>
    <w:p w14:paraId="7DB20D04" w14:textId="77777777" w:rsidR="00FD5C24" w:rsidRPr="009D28E5" w:rsidRDefault="00FD5C24" w:rsidP="00FD5C24">
      <w:pPr>
        <w:pStyle w:val="Heading3"/>
      </w:pPr>
      <w:r w:rsidRPr="009D28E5">
        <w:t>Difficulty of generating questions</w:t>
      </w:r>
      <w:r w:rsidR="00201230" w:rsidRPr="009D28E5">
        <w:t xml:space="preserve"> </w:t>
      </w:r>
    </w:p>
    <w:p w14:paraId="32AA4F5C" w14:textId="77777777" w:rsidR="00B24FC4" w:rsidRPr="006A24CC" w:rsidRDefault="009D28E5" w:rsidP="006A24CC">
      <w:pPr>
        <w:rPr>
          <w:bCs/>
          <w:kern w:val="32"/>
        </w:rPr>
      </w:pPr>
      <w:r w:rsidRPr="009D28E5">
        <w:t xml:space="preserve">A remarkable and concrete measure of participants’ insights is that </w:t>
      </w:r>
      <w:r w:rsidRPr="009D28E5">
        <w:rPr>
          <w:i/>
        </w:rPr>
        <w:t>ten</w:t>
      </w:r>
      <w:r w:rsidRPr="009D28E5">
        <w:t xml:space="preserve"> of their questions mirrored those asked by the American Gut survey</w:t>
      </w:r>
      <w:r w:rsidR="008D6588">
        <w:t xml:space="preserve"> </w:t>
      </w:r>
      <w:r w:rsidR="008D6588">
        <w:fldChar w:fldCharType="begin" w:fldLock="1"/>
      </w:r>
      <w:r w:rsidR="008536B3">
        <w:instrText>ADDIN CSL_CITATION { "citationItems" : [ { "id" : "ITEM-1", "itemData" : { "URL" : "http://microbio.me/americangut/", "accessed" : { "date-parts" : [ [ "2016", "12", "31" ] ] }, "author" : [ { "dropping-particle" : "", "family" : "KnightLab", "given" : "", "non-dropping-particle" : "", "parse-names" : false, "suffix" : "" } ], "id" : "ITEM-1", "issued" : { "date-parts" : [ [ "2016" ] ] }, "title" : "American Gut Project. Login.", "type" : "webpage" }, "uris" : [ "http://www.mendeley.com/documents/?uuid=2c3d82c2-c060-4ba1-aa8b-c91ec937cc60" ] } ], "mendeley" : { "formattedCitation" : "[37]", "plainTextFormattedCitation" : "[37]", "previouslyFormattedCitation" : "[37]" }, "properties" : { "noteIndex" : 0 }, "schema" : "https://github.com/citation-style-language/schema/raw/master/csl-citation.json" }</w:instrText>
      </w:r>
      <w:r w:rsidR="008D6588">
        <w:fldChar w:fldCharType="separate"/>
      </w:r>
      <w:r w:rsidR="008536B3" w:rsidRPr="008536B3">
        <w:rPr>
          <w:noProof/>
        </w:rPr>
        <w:t>[37]</w:t>
      </w:r>
      <w:r w:rsidR="008D6588">
        <w:fldChar w:fldCharType="end"/>
      </w:r>
      <w:r w:rsidRPr="009D28E5">
        <w:t>.</w:t>
      </w:r>
      <w:r w:rsidRPr="009D28E5">
        <w:rPr>
          <w:bCs/>
          <w:kern w:val="32"/>
        </w:rPr>
        <w:t xml:space="preserve"> Unsurprisingly, other participants reported difficulty creating good questions.</w:t>
      </w:r>
      <w:r w:rsidR="005E3B9A">
        <w:rPr>
          <w:bCs/>
          <w:kern w:val="32"/>
        </w:rPr>
        <w:t xml:space="preserve"> </w:t>
      </w:r>
      <w:r w:rsidR="00AC6975">
        <w:t>A</w:t>
      </w:r>
      <w:r w:rsidRPr="009D28E5">
        <w:t>sking</w:t>
      </w:r>
      <w:r w:rsidR="00AC6975">
        <w:t xml:space="preserve"> questions</w:t>
      </w:r>
      <w:r w:rsidRPr="009D28E5">
        <w:t xml:space="preserve"> is a valuable metacognitive experience that can be scaffolded by examples of good questions from experts. </w:t>
      </w:r>
    </w:p>
    <w:p w14:paraId="4AB34E78" w14:textId="77777777" w:rsidR="002251F0" w:rsidRDefault="009D28E5">
      <w:r>
        <w:t xml:space="preserve">Gut Instinct sent email </w:t>
      </w:r>
      <w:r w:rsidR="00302896">
        <w:t>asking</w:t>
      </w:r>
      <w:r w:rsidR="002251F0">
        <w:t xml:space="preserve"> people to contribute</w:t>
      </w:r>
      <w:r w:rsidR="00AA234D">
        <w:t>,</w:t>
      </w:r>
      <w:r w:rsidR="002251F0">
        <w:t xml:space="preserve"> reminding them </w:t>
      </w:r>
      <w:r w:rsidR="00F30276">
        <w:t xml:space="preserve">of </w:t>
      </w:r>
      <w:r w:rsidR="002251F0">
        <w:t>the importance of their task, and showing successful examples of citizen science work</w:t>
      </w:r>
      <w:r w:rsidR="00974CF4">
        <w:t>. Such reminders</w:t>
      </w:r>
      <w:r w:rsidR="002251F0">
        <w:t xml:space="preserve"> </w:t>
      </w:r>
      <w:r w:rsidR="0095358C">
        <w:lastRenderedPageBreak/>
        <w:t>prompted a</w:t>
      </w:r>
      <w:r w:rsidR="002251F0">
        <w:t xml:space="preserve"> temporary increase in </w:t>
      </w:r>
      <w:r w:rsidR="00357414">
        <w:t>questions increased or discussion contributions</w:t>
      </w:r>
      <w:r w:rsidR="008D6588">
        <w:t xml:space="preserve"> </w:t>
      </w:r>
      <w:r w:rsidR="008D6588">
        <w:fldChar w:fldCharType="begin" w:fldLock="1"/>
      </w:r>
      <w:r w:rsidR="001F0BD0">
        <w:instrText>ADDIN CSL_CITATION { "citationItems" : [ { "id" : "ITEM-1", "itemData" : { "DOI" : "10.1145/2724660.2724676", "ISBN" : "9781450334112", "abstract" : "When students work with peers, they learn more actively, build richer knowledge structures, and connect material to their lives. However, not every peer learning experience online sees successful adoption. This paper articulates and addresses three adoption challenges for global-scale peer learning. First, peer interactions struggle to bootstrap critical mass. However, class incentives can signal importance and spur initial usage. Second, online classes have limited peer visibility and awareness, so students often feel alone even when surrounded by peers. We find that highlighting interdependence and strengthening norms can mitigate this issue. Third, teachers can readily access \"big\" aggregate data but not \"thick\" contextual data that helps build intuitions, so software should guide teachers' scaffolding of peer interactions. We illustrate these challenges through studying 8,500 students' usage of two peer learning platforms, Talkabout and PeerStudio. This paper measures efficacy through sign-up and participation rates and the structure and duration of student interactions.", "author" : [ { "dropping-particle" : "", "family" : "Kotturi", "given" : "Yasmine", "non-dropping-particle" : "", "parse-names" : false, "suffix" : "" }, { "dropping-particle" : "", "family" : "Kulkarni", "given" : "Chinmay E.", "non-dropping-particle" : "", "parse-names" : false, "suffix" : "" }, { "dropping-particle" : "", "family" : "Bernstein", "given" : "Michael S", "non-dropping-particle" : "", "parse-names" : false, "suffix" : "" }, { "dropping-particle" : "", "family" : "Klemmer", "given" : "Scott", "non-dropping-particle" : "", "parse-names" : false, "suffix" : "" } ], "container-title" : "Proceedings of the Second (2015) ACM Conference on Learning @ Scale (L@S '15)", "id" : "ITEM-1", "issued" : { "date-parts" : [ [ "2015" ] ] }, "page" : "31-38", "title" : "Structure and messaging techniques for online peer learning systems that increase stickiness", "type" : "paper-conference" }, "uris" : [ "http://www.mendeley.com/documents/?uuid=c5cf29d7-411d-4e2f-9ecf-8592f1d53f06" ] } ], "mendeley" : { "formattedCitation" : "[39]", "plainTextFormattedCitation" : "[39]", "previouslyFormattedCitation" : "[39]" }, "properties" : { "noteIndex" : 0 }, "schema" : "https://github.com/citation-style-language/schema/raw/master/csl-citation.json" }</w:instrText>
      </w:r>
      <w:r w:rsidR="008D6588">
        <w:fldChar w:fldCharType="separate"/>
      </w:r>
      <w:r w:rsidR="008536B3" w:rsidRPr="008536B3">
        <w:rPr>
          <w:noProof/>
        </w:rPr>
        <w:t>[39]</w:t>
      </w:r>
      <w:r w:rsidR="008D6588">
        <w:fldChar w:fldCharType="end"/>
      </w:r>
      <w:r w:rsidR="00FC0EB2">
        <w:t xml:space="preserve"> </w:t>
      </w:r>
      <w:r w:rsidR="002251F0">
        <w:t>but</w:t>
      </w:r>
      <w:r w:rsidR="00E363DF">
        <w:t xml:space="preserve"> did not</w:t>
      </w:r>
      <w:r w:rsidR="002251F0">
        <w:t xml:space="preserve"> </w:t>
      </w:r>
      <w:r w:rsidR="00E363DF">
        <w:t xml:space="preserve">lead to </w:t>
      </w:r>
      <w:r w:rsidR="002251F0">
        <w:t xml:space="preserve">a sustained stream of questions and discussions. </w:t>
      </w:r>
      <w:r w:rsidR="00261106">
        <w:t>Some participants complied with the letter of the request but not the spirit</w:t>
      </w:r>
      <w:r w:rsidR="009D7E25">
        <w:t xml:space="preserve"> by taking a sample question and tweaking it slight</w:t>
      </w:r>
      <w:r w:rsidR="00261106">
        <w:t>ly</w:t>
      </w:r>
      <w:r w:rsidR="009D7E25">
        <w:t>.</w:t>
      </w:r>
    </w:p>
    <w:p w14:paraId="5BD62776" w14:textId="77777777" w:rsidR="00C848A9" w:rsidRDefault="00C848A9" w:rsidP="004F6A5F">
      <w:pPr>
        <w:pStyle w:val="Heading3"/>
      </w:pPr>
      <w:r>
        <w:t>What kind of innovation can</w:t>
      </w:r>
      <w:r w:rsidR="00742678">
        <w:t xml:space="preserve"> we expect from citizen science</w:t>
      </w:r>
    </w:p>
    <w:p w14:paraId="41B4B9DA" w14:textId="77777777" w:rsidR="00C75ACF" w:rsidRDefault="00864526" w:rsidP="00752D91">
      <w:r>
        <w:t>H</w:t>
      </w:r>
      <w:r w:rsidR="0017592C">
        <w:t>alf</w:t>
      </w:r>
      <w:r w:rsidR="00326203">
        <w:t xml:space="preserve"> of participants’</w:t>
      </w:r>
      <w:r w:rsidR="00A5784F">
        <w:t xml:space="preserve"> questions were about diet. </w:t>
      </w:r>
      <w:r w:rsidR="0000725B">
        <w:t xml:space="preserve">Diet offers both a clear influence mechanism and immediate personal relevance. </w:t>
      </w:r>
      <w:r w:rsidR="00326203">
        <w:t xml:space="preserve">While </w:t>
      </w:r>
      <w:r w:rsidR="00CA303A">
        <w:t xml:space="preserve">a compelling video about </w:t>
      </w:r>
      <w:r w:rsidR="00C52F7A">
        <w:t>effect of diet</w:t>
      </w:r>
      <w:r w:rsidR="00CA303A">
        <w:t xml:space="preserve"> on </w:t>
      </w:r>
      <w:r w:rsidR="0050515D">
        <w:t xml:space="preserve">the </w:t>
      </w:r>
      <w:r w:rsidR="00CA303A">
        <w:t>microbiome</w:t>
      </w:r>
      <w:r w:rsidR="00326203">
        <w:t xml:space="preserve"> likely helped, a video alone appears insufficient: </w:t>
      </w:r>
      <w:r w:rsidR="007C27C1">
        <w:t xml:space="preserve">for instance, </w:t>
      </w:r>
      <w:r w:rsidR="008020B8">
        <w:t xml:space="preserve">the topic of </w:t>
      </w:r>
      <w:r w:rsidR="00326203">
        <w:t>genetics also had a video, but no participants asked questions</w:t>
      </w:r>
      <w:r w:rsidR="000D0321">
        <w:t xml:space="preserve"> about genetics</w:t>
      </w:r>
      <w:r w:rsidR="00326203">
        <w:t>.</w:t>
      </w:r>
      <w:r w:rsidR="006A5E7A">
        <w:t xml:space="preserve"> </w:t>
      </w:r>
      <w:r w:rsidR="00F35666">
        <w:t>Moreover,</w:t>
      </w:r>
      <w:r w:rsidR="006A5E7A">
        <w:t xml:space="preserve"> many diet questions are perceived as less personally disclosive than genetics questions.</w:t>
      </w:r>
      <w:r w:rsidR="00C848A9">
        <w:t xml:space="preserve"> </w:t>
      </w:r>
    </w:p>
    <w:p w14:paraId="4D4AADD2" w14:textId="77777777" w:rsidR="0096391E" w:rsidRPr="00127E2B" w:rsidRDefault="00E80752" w:rsidP="00487B03">
      <w:pPr>
        <w:rPr>
          <w:color w:val="FF0000"/>
        </w:rPr>
      </w:pPr>
      <w:r>
        <w:rPr>
          <w:noProof/>
        </w:rPr>
        <mc:AlternateContent>
          <mc:Choice Requires="wps">
            <w:drawing>
              <wp:anchor distT="54610" distB="0" distL="114300" distR="114300" simplePos="0" relativeHeight="251660800" behindDoc="0" locked="0" layoutInCell="1" allowOverlap="0" wp14:anchorId="67283668" wp14:editId="0CBC26CD">
                <wp:simplePos x="0" y="0"/>
                <wp:positionH relativeFrom="margin">
                  <wp:posOffset>3314700</wp:posOffset>
                </wp:positionH>
                <wp:positionV relativeFrom="margin">
                  <wp:posOffset>6515100</wp:posOffset>
                </wp:positionV>
                <wp:extent cx="3162300" cy="1950720"/>
                <wp:effectExtent l="0" t="0" r="0" b="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2300" cy="1950720"/>
                        </a:xfrm>
                        <a:prstGeom prst="rect">
                          <a:avLst/>
                        </a:prstGeom>
                        <a:noFill/>
                        <a:ln>
                          <a:noFill/>
                        </a:ln>
                        <a:effectLst/>
                        <a:extLst>
                          <a:ext uri="{FAA26D3D-D897-4be2-8F04-BA451C77F1D7}"/>
                          <a:ext uri="{C572A759-6A51-4108-AA02-DFA0A04FC94B}"/>
                        </a:extLst>
                      </wps:spPr>
                      <wps:txbx>
                        <w:txbxContent>
                          <w:p w14:paraId="3D73C5A5" w14:textId="77777777" w:rsidR="008D5C3C" w:rsidRDefault="00E80752" w:rsidP="008D5C3C">
                            <w:pPr>
                              <w:keepNext/>
                              <w:jc w:val="left"/>
                              <w:rPr>
                                <w:noProof/>
                              </w:rPr>
                            </w:pPr>
                            <w:r w:rsidRPr="003D2970">
                              <w:rPr>
                                <w:i/>
                                <w:noProof/>
                                <w:lang w:eastAsia="zh-CN"/>
                              </w:rPr>
                              <w:drawing>
                                <wp:inline distT="0" distB="0" distL="0" distR="0" wp14:anchorId="3AB56E25" wp14:editId="5D4F5AFB">
                                  <wp:extent cx="3148965" cy="1473835"/>
                                  <wp:effectExtent l="0" t="0" r="0" b="0"/>
                                  <wp:docPr id="11" name="Picture 65" descr="Macintosh HD:Users:vineetp:Desktop:qn - did not discriminiat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Macintosh HD:Users:vineetp:Desktop:qn - did not discriminiate.png"/>
                                          <pic:cNvPicPr>
                                            <a:picLocks/>
                                          </pic:cNvPicPr>
                                        </pic:nvPicPr>
                                        <pic:blipFill>
                                          <a:blip r:embed="rId32">
                                            <a:extLst>
                                              <a:ext uri="{28A0092B-C50C-407E-A947-70E740481C1C}">
                                                <a14:useLocalDpi xmlns:a14="http://schemas.microsoft.com/office/drawing/2010/main" val="0"/>
                                              </a:ext>
                                            </a:extLst>
                                          </a:blip>
                                          <a:srcRect l="2092" t="4208" r="2287" b="5603"/>
                                          <a:stretch>
                                            <a:fillRect/>
                                          </a:stretch>
                                        </pic:blipFill>
                                        <pic:spPr bwMode="auto">
                                          <a:xfrm>
                                            <a:off x="0" y="0"/>
                                            <a:ext cx="3148965" cy="1473835"/>
                                          </a:xfrm>
                                          <a:prstGeom prst="rect">
                                            <a:avLst/>
                                          </a:prstGeom>
                                          <a:noFill/>
                                          <a:ln>
                                            <a:noFill/>
                                          </a:ln>
                                        </pic:spPr>
                                      </pic:pic>
                                    </a:graphicData>
                                  </a:graphic>
                                </wp:inline>
                              </w:drawing>
                            </w:r>
                            <w:del w:id="18" w:author="UCSD UCSD" w:date="2017-01-12T00:33:00Z">
                              <w:r w:rsidR="008D5C3C" w:rsidRPr="007A01A1" w:rsidDel="008D5C3C">
                                <w:rPr>
                                  <w:noProof/>
                                </w:rPr>
                                <w:delText xml:space="preserve"> </w:delText>
                              </w:r>
                              <w:r w:rsidR="008D5C3C" w:rsidDel="008D5C3C">
                                <w:rPr>
                                  <w:noProof/>
                                </w:rPr>
                                <w:delText xml:space="preserve">  </w:delText>
                              </w:r>
                              <w:r w:rsidRPr="00143052" w:rsidDel="008D5C3C">
                                <w:rPr>
                                  <w:noProof/>
                                  <w:lang w:eastAsia="zh-CN"/>
                                </w:rPr>
                                <w:drawing>
                                  <wp:inline distT="0" distB="0" distL="0" distR="0" wp14:anchorId="48622B58" wp14:editId="7925B8D7">
                                    <wp:extent cx="3153410" cy="1497330"/>
                                    <wp:effectExtent l="0" t="0" r="0" b="0"/>
                                    <wp:docPr id="12" name="Picture 66" descr="Macintosh HD:Users:vineetp:Desktop:qn - discriminat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Macintosh HD:Users:vineetp:Desktop:qn - discriminated.png"/>
                                            <pic:cNvPicPr>
                                              <a:picLocks/>
                                            </pic:cNvPicPr>
                                          </pic:nvPicPr>
                                          <pic:blipFill>
                                            <a:blip r:embed="rId33">
                                              <a:extLst>
                                                <a:ext uri="{28A0092B-C50C-407E-A947-70E740481C1C}">
                                                  <a14:useLocalDpi xmlns:a14="http://schemas.microsoft.com/office/drawing/2010/main" val="0"/>
                                                </a:ext>
                                              </a:extLst>
                                            </a:blip>
                                            <a:srcRect l="2328" t="4640" r="2875" b="4640"/>
                                            <a:stretch>
                                              <a:fillRect/>
                                            </a:stretch>
                                          </pic:blipFill>
                                          <pic:spPr bwMode="auto">
                                            <a:xfrm>
                                              <a:off x="0" y="0"/>
                                              <a:ext cx="3153410" cy="1497330"/>
                                            </a:xfrm>
                                            <a:prstGeom prst="rect">
                                              <a:avLst/>
                                            </a:prstGeom>
                                            <a:noFill/>
                                            <a:ln>
                                              <a:noFill/>
                                            </a:ln>
                                          </pic:spPr>
                                        </pic:pic>
                                      </a:graphicData>
                                    </a:graphic>
                                  </wp:inline>
                                </w:drawing>
                              </w:r>
                            </w:del>
                          </w:p>
                          <w:tbl>
                            <w:tblPr>
                              <w:tblW w:w="0" w:type="auto"/>
                              <w:tblLook w:val="04A0" w:firstRow="1" w:lastRow="0" w:firstColumn="1" w:lastColumn="0" w:noHBand="0" w:noVBand="1"/>
                            </w:tblPr>
                            <w:tblGrid>
                              <w:gridCol w:w="4980"/>
                            </w:tblGrid>
                            <w:tr w:rsidR="008D5C3C" w14:paraId="3CB81853" w14:textId="77777777" w:rsidTr="00D43929">
                              <w:tc>
                                <w:tcPr>
                                  <w:tcW w:w="5047" w:type="dxa"/>
                                  <w:shd w:val="clear" w:color="auto" w:fill="auto"/>
                                </w:tcPr>
                                <w:p w14:paraId="1D7215B9" w14:textId="77777777" w:rsidR="008D5C3C" w:rsidRDefault="008D5C3C" w:rsidP="00A35D63">
                                  <w:pPr>
                                    <w:pStyle w:val="Caption"/>
                                  </w:pPr>
                                  <w:bookmarkStart w:id="19" w:name="_Ref345803345"/>
                                  <w:r>
                                    <w:t xml:space="preserve">Figure </w:t>
                                  </w:r>
                                  <w:r w:rsidR="00DF7C63">
                                    <w:fldChar w:fldCharType="begin"/>
                                  </w:r>
                                  <w:r w:rsidR="00DF7C63">
                                    <w:instrText xml:space="preserve"> SEQ Figure \* ARABIC </w:instrText>
                                  </w:r>
                                  <w:r w:rsidR="00DF7C63">
                                    <w:fldChar w:fldCharType="separate"/>
                                  </w:r>
                                  <w:r w:rsidR="00F2096A">
                                    <w:rPr>
                                      <w:noProof/>
                                    </w:rPr>
                                    <w:t>10</w:t>
                                  </w:r>
                                  <w:r w:rsidR="00DF7C63">
                                    <w:rPr>
                                      <w:noProof/>
                                    </w:rPr>
                                    <w:fldChar w:fldCharType="end"/>
                                  </w:r>
                                  <w:bookmarkEnd w:id="19"/>
                                  <w:ins w:id="20" w:author="UCSD UCSD" w:date="2017-01-12T00:34:00Z">
                                    <w:r>
                                      <w:t xml:space="preserve">: </w:t>
                                    </w:r>
                                  </w:ins>
                                  <w:del w:id="21" w:author="UCSD UCSD" w:date="2017-01-12T00:34:00Z">
                                    <w:r w:rsidDel="008D5C3C">
                                      <w:delText>: (a)</w:delText>
                                    </w:r>
                                  </w:del>
                                  <w:del w:id="22" w:author="UCSD UCSD" w:date="2017-01-12T00:33:00Z">
                                    <w:r w:rsidDel="008D5C3C">
                                      <w:delText xml:space="preserve"> </w:delText>
                                    </w:r>
                                  </w:del>
                                  <w:r>
                                    <w:t xml:space="preserve">Question for which participants in all conditions scored high (Contribute = 80.7%, Learn = 89.2%, Combined </w:t>
                                  </w:r>
                                  <w:proofErr w:type="gramStart"/>
                                  <w:r>
                                    <w:t>=  86.6</w:t>
                                  </w:r>
                                  <w:proofErr w:type="gramEnd"/>
                                  <w:r>
                                    <w:t>%)</w:t>
                                  </w:r>
                                </w:p>
                              </w:tc>
                            </w:tr>
                          </w:tbl>
                          <w:p w14:paraId="7D89F1E1" w14:textId="77777777" w:rsidR="008D5C3C" w:rsidRDefault="008D5C3C" w:rsidP="008D5C3C">
                            <w:pPr>
                              <w:keepNext/>
                              <w:jc w:val="left"/>
                              <w:rPr>
                                <w:noProof/>
                              </w:rPr>
                            </w:pP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83668" id="Text Box 31" o:spid="_x0000_s1037" type="#_x0000_t202" style="position:absolute;left:0;text-align:left;margin-left:261pt;margin-top:513pt;width:249pt;height:153.6pt;z-index:251660800;visibility:visible;mso-wrap-style:square;mso-width-percent:0;mso-height-percent:0;mso-wrap-distance-left:9pt;mso-wrap-distance-top:4.3pt;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" o:allowoverlap="f" filled="f" stroked="f">
                <v:textbox inset=".êmm,0,0,0">
                  <w:txbxContent>
                    <w:p w14:paraId="3D73C5A5" w14:textId="77777777" w:rsidR="008D5C3C" w:rsidRDefault="00E80752" w:rsidP="008D5C3C">
                      <w:pPr>
                        <w:keepNext/>
                        <w:jc w:val="left"/>
                        <w:rPr>
                          <w:noProof/>
                        </w:rPr>
                      </w:pPr>
                      <w:r w:rsidRPr="003D2970">
                        <w:rPr>
                          <w:i/>
                          <w:noProof/>
                          <w:lang w:eastAsia="zh-CN"/>
                        </w:rPr>
                        <w:drawing>
                          <wp:inline distT="0" distB="0" distL="0" distR="0" wp14:anchorId="3AB56E25" wp14:editId="5D4F5AFB">
                            <wp:extent cx="3148965" cy="1473835"/>
                            <wp:effectExtent l="0" t="0" r="0" b="0"/>
                            <wp:docPr id="11" name="Picture 65" descr="Macintosh HD:Users:vineetp:Desktop:qn - did not discriminiat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Macintosh HD:Users:vineetp:Desktop:qn - did not discriminiate.png"/>
                                    <pic:cNvPicPr>
                                      <a:picLocks/>
                                    </pic:cNvPicPr>
                                  </pic:nvPicPr>
                                  <pic:blipFill>
                                    <a:blip r:embed="rId32">
                                      <a:extLst>
                                        <a:ext uri="{28A0092B-C50C-407E-A947-70E740481C1C}">
                                          <a14:useLocalDpi xmlns:a14="http://schemas.microsoft.com/office/drawing/2010/main" val="0"/>
                                        </a:ext>
                                      </a:extLst>
                                    </a:blip>
                                    <a:srcRect l="2092" t="4208" r="2287" b="5603"/>
                                    <a:stretch>
                                      <a:fillRect/>
                                    </a:stretch>
                                  </pic:blipFill>
                                  <pic:spPr bwMode="auto">
                                    <a:xfrm>
                                      <a:off x="0" y="0"/>
                                      <a:ext cx="3148965" cy="1473835"/>
                                    </a:xfrm>
                                    <a:prstGeom prst="rect">
                                      <a:avLst/>
                                    </a:prstGeom>
                                    <a:noFill/>
                                    <a:ln>
                                      <a:noFill/>
                                    </a:ln>
                                  </pic:spPr>
                                </pic:pic>
                              </a:graphicData>
                            </a:graphic>
                          </wp:inline>
                        </w:drawing>
                      </w:r>
                      <w:del w:id="23" w:author="UCSD UCSD" w:date="2017-01-12T00:33:00Z">
                        <w:r w:rsidR="008D5C3C" w:rsidRPr="007A01A1" w:rsidDel="008D5C3C">
                          <w:rPr>
                            <w:noProof/>
                          </w:rPr>
                          <w:delText xml:space="preserve"> </w:delText>
                        </w:r>
                        <w:r w:rsidR="008D5C3C" w:rsidDel="008D5C3C">
                          <w:rPr>
                            <w:noProof/>
                          </w:rPr>
                          <w:delText xml:space="preserve">  </w:delText>
                        </w:r>
                        <w:r w:rsidRPr="00143052" w:rsidDel="008D5C3C">
                          <w:rPr>
                            <w:noProof/>
                            <w:lang w:eastAsia="zh-CN"/>
                          </w:rPr>
                          <w:drawing>
                            <wp:inline distT="0" distB="0" distL="0" distR="0" wp14:anchorId="48622B58" wp14:editId="7925B8D7">
                              <wp:extent cx="3153410" cy="1497330"/>
                              <wp:effectExtent l="0" t="0" r="0" b="0"/>
                              <wp:docPr id="12" name="Picture 66" descr="Macintosh HD:Users:vineetp:Desktop:qn - discriminate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Macintosh HD:Users:vineetp:Desktop:qn - discriminated.png"/>
                                      <pic:cNvPicPr>
                                        <a:picLocks/>
                                      </pic:cNvPicPr>
                                    </pic:nvPicPr>
                                    <pic:blipFill>
                                      <a:blip r:embed="rId33">
                                        <a:extLst>
                                          <a:ext uri="{28A0092B-C50C-407E-A947-70E740481C1C}">
                                            <a14:useLocalDpi xmlns:a14="http://schemas.microsoft.com/office/drawing/2010/main" val="0"/>
                                          </a:ext>
                                        </a:extLst>
                                      </a:blip>
                                      <a:srcRect l="2328" t="4640" r="2875" b="4640"/>
                                      <a:stretch>
                                        <a:fillRect/>
                                      </a:stretch>
                                    </pic:blipFill>
                                    <pic:spPr bwMode="auto">
                                      <a:xfrm>
                                        <a:off x="0" y="0"/>
                                        <a:ext cx="3153410" cy="1497330"/>
                                      </a:xfrm>
                                      <a:prstGeom prst="rect">
                                        <a:avLst/>
                                      </a:prstGeom>
                                      <a:noFill/>
                                      <a:ln>
                                        <a:noFill/>
                                      </a:ln>
                                    </pic:spPr>
                                  </pic:pic>
                                </a:graphicData>
                              </a:graphic>
                            </wp:inline>
                          </w:drawing>
                        </w:r>
                      </w:del>
                    </w:p>
                    <w:tbl>
                      <w:tblPr>
                        <w:tblW w:w="0" w:type="auto"/>
                        <w:tblLook w:val="04A0" w:firstRow="1" w:lastRow="0" w:firstColumn="1" w:lastColumn="0" w:noHBand="0" w:noVBand="1"/>
                      </w:tblPr>
                      <w:tblGrid>
                        <w:gridCol w:w="4980"/>
                      </w:tblGrid>
                      <w:tr w:rsidR="008D5C3C" w14:paraId="3CB81853" w14:textId="77777777" w:rsidTr="00D43929">
                        <w:tc>
                          <w:tcPr>
                            <w:tcW w:w="5047" w:type="dxa"/>
                            <w:shd w:val="clear" w:color="auto" w:fill="auto"/>
                          </w:tcPr>
                          <w:p w14:paraId="1D7215B9" w14:textId="77777777" w:rsidR="008D5C3C" w:rsidRDefault="008D5C3C" w:rsidP="00A35D63">
                            <w:pPr>
                              <w:pStyle w:val="Caption"/>
                            </w:pPr>
                            <w:bookmarkStart w:id="24" w:name="_Ref345803345"/>
                            <w:r>
                              <w:t xml:space="preserve">Figure </w:t>
                            </w:r>
                            <w:r w:rsidR="00DF7C63">
                              <w:fldChar w:fldCharType="begin"/>
                            </w:r>
                            <w:r w:rsidR="00DF7C63">
                              <w:instrText xml:space="preserve"> SEQ Figure \* ARABIC </w:instrText>
                            </w:r>
                            <w:r w:rsidR="00DF7C63">
                              <w:fldChar w:fldCharType="separate"/>
                            </w:r>
                            <w:r w:rsidR="00F2096A">
                              <w:rPr>
                                <w:noProof/>
                              </w:rPr>
                              <w:t>10</w:t>
                            </w:r>
                            <w:r w:rsidR="00DF7C63">
                              <w:rPr>
                                <w:noProof/>
                              </w:rPr>
                              <w:fldChar w:fldCharType="end"/>
                            </w:r>
                            <w:bookmarkEnd w:id="24"/>
                            <w:ins w:id="25" w:author="UCSD UCSD" w:date="2017-01-12T00:34:00Z">
                              <w:r>
                                <w:t xml:space="preserve">: </w:t>
                              </w:r>
                            </w:ins>
                            <w:del w:id="26" w:author="UCSD UCSD" w:date="2017-01-12T00:34:00Z">
                              <w:r w:rsidDel="008D5C3C">
                                <w:delText>: (a)</w:delText>
                              </w:r>
                            </w:del>
                            <w:del w:id="27" w:author="UCSD UCSD" w:date="2017-01-12T00:33:00Z">
                              <w:r w:rsidDel="008D5C3C">
                                <w:delText xml:space="preserve"> </w:delText>
                              </w:r>
                            </w:del>
                            <w:r>
                              <w:t xml:space="preserve">Question for which participants in all conditions scored high (Contribute = 80.7%, Learn = 89.2%, Combined </w:t>
                            </w:r>
                            <w:proofErr w:type="gramStart"/>
                            <w:r>
                              <w:t>=  86.6</w:t>
                            </w:r>
                            <w:proofErr w:type="gramEnd"/>
                            <w:r>
                              <w:t>%)</w:t>
                            </w:r>
                          </w:p>
                        </w:tc>
                      </w:tr>
                    </w:tbl>
                    <w:p w14:paraId="7D89F1E1" w14:textId="77777777" w:rsidR="008D5C3C" w:rsidRDefault="008D5C3C" w:rsidP="008D5C3C">
                      <w:pPr>
                        <w:keepNext/>
                        <w:jc w:val="left"/>
                        <w:rPr>
                          <w:noProof/>
                        </w:rPr>
                      </w:pPr>
                    </w:p>
                  </w:txbxContent>
                </v:textbox>
                <w10:wrap type="topAndBottom" anchorx="margin" anchory="margin"/>
              </v:shape>
            </w:pict>
          </mc:Fallback>
        </mc:AlternateContent>
      </w:r>
      <w:r>
        <w:rPr>
          <w:noProof/>
        </w:rPr>
        <mc:AlternateContent>
          <mc:Choice Requires="wps">
            <w:drawing>
              <wp:anchor distT="0" distB="91440" distL="114300" distR="114300" simplePos="0" relativeHeight="251651584" behindDoc="0" locked="0" layoutInCell="1" allowOverlap="0" wp14:anchorId="292932FB" wp14:editId="2C959CFA">
                <wp:simplePos x="0" y="0"/>
                <wp:positionH relativeFrom="column">
                  <wp:align>center</wp:align>
                </wp:positionH>
                <wp:positionV relativeFrom="margin">
                  <wp:align>top</wp:align>
                </wp:positionV>
                <wp:extent cx="3044825" cy="3416935"/>
                <wp:effectExtent l="0" t="0" r="0" b="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4825" cy="3416935"/>
                        </a:xfrm>
                        <a:prstGeom prst="rect">
                          <a:avLst/>
                        </a:prstGeom>
                        <a:noFill/>
                        <a:ln>
                          <a:noFill/>
                        </a:ln>
                        <a:effectLst/>
                        <a:extLst>
                          <a:ext uri="{FAA26D3D-D897-4be2-8F04-BA451C77F1D7}"/>
                          <a:ext uri="{C572A759-6A51-4108-AA02-DFA0A04FC94B}"/>
                        </a:extLst>
                      </wps:spPr>
                      <wps:txbx>
                        <w:txbxContent>
                          <w:tbl>
                            <w:tblPr>
                              <w:tblW w:w="5148" w:type="dxa"/>
                              <w:tblLayout w:type="fixed"/>
                              <w:tblLook w:val="04A0" w:firstRow="1" w:lastRow="0" w:firstColumn="1" w:lastColumn="0" w:noHBand="0" w:noVBand="1"/>
                            </w:tblPr>
                            <w:tblGrid>
                              <w:gridCol w:w="1637"/>
                              <w:gridCol w:w="990"/>
                              <w:gridCol w:w="990"/>
                              <w:gridCol w:w="632"/>
                              <w:gridCol w:w="899"/>
                            </w:tblGrid>
                            <w:tr w:rsidR="008D5C3C" w:rsidRPr="00DA680F" w14:paraId="281BC1C2" w14:textId="77777777" w:rsidTr="00E92B59">
                              <w:trPr>
                                <w:trHeight w:val="376"/>
                              </w:trPr>
                              <w:tc>
                                <w:tcPr>
                                  <w:tcW w:w="1637" w:type="dxa"/>
                                  <w:shd w:val="clear" w:color="auto" w:fill="auto"/>
                                </w:tcPr>
                                <w:p w14:paraId="2007B4E3" w14:textId="77777777" w:rsidR="008D5C3C" w:rsidRPr="003F0F1B" w:rsidRDefault="008D5C3C" w:rsidP="00747090">
                                  <w:pPr>
                                    <w:jc w:val="right"/>
                                    <w:rPr>
                                      <w:rFonts w:ascii="Avenir Book" w:hAnsi="Avenir Book"/>
                                      <w:i/>
                                      <w:color w:val="000000"/>
                                      <w:kern w:val="32"/>
                                      <w:sz w:val="16"/>
                                      <w:szCs w:val="16"/>
                                    </w:rPr>
                                  </w:pPr>
                                  <w:r>
                                    <w:rPr>
                                      <w:rFonts w:ascii="Avenir Book" w:hAnsi="Avenir Book"/>
                                      <w:color w:val="000000"/>
                                      <w:sz w:val="16"/>
                                      <w:szCs w:val="16"/>
                                    </w:rPr>
                                    <w:t>Measures</w:t>
                                  </w:r>
                                  <w:r>
                                    <w:rPr>
                                      <w:rFonts w:ascii="Avenir Book" w:hAnsi="Avenir Book"/>
                                      <w:color w:val="000000"/>
                                      <w:sz w:val="16"/>
                                      <w:szCs w:val="16"/>
                                    </w:rPr>
                                    <w:br/>
                                    <w:t>(mean values)</w:t>
                                  </w:r>
                                </w:p>
                              </w:tc>
                              <w:tc>
                                <w:tcPr>
                                  <w:tcW w:w="990" w:type="dxa"/>
                                  <w:shd w:val="clear" w:color="auto" w:fill="auto"/>
                                </w:tcPr>
                                <w:p w14:paraId="62B339D6" w14:textId="77777777" w:rsidR="008D5C3C" w:rsidRPr="006A6FF3" w:rsidRDefault="008D5C3C" w:rsidP="00747090">
                                  <w:pPr>
                                    <w:jc w:val="left"/>
                                    <w:rPr>
                                      <w:rFonts w:ascii="Avenir Book" w:hAnsi="Avenir Book"/>
                                      <w:sz w:val="16"/>
                                      <w:szCs w:val="16"/>
                                    </w:rPr>
                                  </w:pPr>
                                  <w:r w:rsidRPr="006A6FF3">
                                    <w:rPr>
                                      <w:rFonts w:ascii="Avenir Book" w:hAnsi="Avenir Book"/>
                                      <w:sz w:val="16"/>
                                      <w:szCs w:val="16"/>
                                    </w:rPr>
                                    <w:t>Combi</w:t>
                                  </w:r>
                                  <w:r>
                                    <w:rPr>
                                      <w:rFonts w:ascii="Avenir Book" w:hAnsi="Avenir Book"/>
                                      <w:sz w:val="16"/>
                                      <w:szCs w:val="16"/>
                                    </w:rPr>
                                    <w:t>ned</w:t>
                                  </w:r>
                                </w:p>
                              </w:tc>
                              <w:tc>
                                <w:tcPr>
                                  <w:tcW w:w="990" w:type="dxa"/>
                                  <w:shd w:val="clear" w:color="auto" w:fill="auto"/>
                                </w:tcPr>
                                <w:p w14:paraId="10BEAAA0" w14:textId="77777777" w:rsidR="008D5C3C" w:rsidRPr="006A6FF3" w:rsidRDefault="008D5C3C" w:rsidP="00747090">
                                  <w:pPr>
                                    <w:jc w:val="left"/>
                                    <w:rPr>
                                      <w:rFonts w:ascii="Avenir Book" w:hAnsi="Avenir Book"/>
                                      <w:sz w:val="16"/>
                                      <w:szCs w:val="16"/>
                                    </w:rPr>
                                  </w:pPr>
                                  <w:r>
                                    <w:rPr>
                                      <w:rFonts w:ascii="Avenir Book" w:hAnsi="Avenir Book"/>
                                      <w:sz w:val="16"/>
                                      <w:szCs w:val="16"/>
                                    </w:rPr>
                                    <w:t>Contribute</w:t>
                                  </w:r>
                                </w:p>
                              </w:tc>
                              <w:tc>
                                <w:tcPr>
                                  <w:tcW w:w="632" w:type="dxa"/>
                                </w:tcPr>
                                <w:p w14:paraId="7DA47478" w14:textId="77777777" w:rsidR="008D5C3C" w:rsidRPr="006A6FF3" w:rsidRDefault="008D5C3C" w:rsidP="00747090">
                                  <w:pPr>
                                    <w:jc w:val="left"/>
                                    <w:rPr>
                                      <w:rFonts w:ascii="Avenir Book" w:hAnsi="Avenir Book"/>
                                      <w:sz w:val="16"/>
                                      <w:szCs w:val="16"/>
                                    </w:rPr>
                                  </w:pPr>
                                  <w:r>
                                    <w:rPr>
                                      <w:rFonts w:ascii="Avenir Book" w:hAnsi="Avenir Book"/>
                                      <w:sz w:val="16"/>
                                      <w:szCs w:val="16"/>
                                    </w:rPr>
                                    <w:t>Learn</w:t>
                                  </w:r>
                                </w:p>
                              </w:tc>
                              <w:tc>
                                <w:tcPr>
                                  <w:tcW w:w="899" w:type="dxa"/>
                                </w:tcPr>
                                <w:p w14:paraId="29151036" w14:textId="77777777" w:rsidR="008D5C3C" w:rsidRPr="006A6FF3" w:rsidRDefault="008D5C3C" w:rsidP="00747090">
                                  <w:pPr>
                                    <w:jc w:val="left"/>
                                    <w:rPr>
                                      <w:rFonts w:ascii="Avenir Book" w:hAnsi="Avenir Book"/>
                                      <w:i/>
                                      <w:color w:val="000000"/>
                                      <w:sz w:val="16"/>
                                      <w:szCs w:val="16"/>
                                    </w:rPr>
                                  </w:pPr>
                                  <w:r w:rsidRPr="006A6FF3">
                                    <w:rPr>
                                      <w:rFonts w:ascii="Avenir Book" w:hAnsi="Avenir Book"/>
                                      <w:i/>
                                      <w:color w:val="000000"/>
                                      <w:sz w:val="16"/>
                                      <w:szCs w:val="16"/>
                                    </w:rPr>
                                    <w:t>p</w:t>
                                  </w:r>
                                </w:p>
                              </w:tc>
                            </w:tr>
                            <w:tr w:rsidR="008D5C3C" w:rsidRPr="00DA680F" w14:paraId="29D77A4D" w14:textId="77777777" w:rsidTr="00E92B59">
                              <w:trPr>
                                <w:trHeight w:val="376"/>
                              </w:trPr>
                              <w:tc>
                                <w:tcPr>
                                  <w:tcW w:w="5148" w:type="dxa"/>
                                  <w:gridSpan w:val="5"/>
                                  <w:shd w:val="clear" w:color="auto" w:fill="auto"/>
                                </w:tcPr>
                                <w:p w14:paraId="4BE4F6A8" w14:textId="77777777" w:rsidR="008D5C3C" w:rsidRDefault="008D5C3C">
                                  <w:pPr>
                                    <w:jc w:val="left"/>
                                    <w:rPr>
                                      <w:rFonts w:ascii="Avenir Book" w:hAnsi="Avenir Book"/>
                                      <w:b/>
                                      <w:color w:val="000000"/>
                                      <w:sz w:val="16"/>
                                      <w:szCs w:val="16"/>
                                    </w:rPr>
                                  </w:pPr>
                                  <w:r>
                                    <w:rPr>
                                      <w:rFonts w:ascii="Avenir Book" w:hAnsi="Avenir Book"/>
                                      <w:b/>
                                      <w:color w:val="000000"/>
                                      <w:sz w:val="16"/>
                                      <w:szCs w:val="16"/>
                                    </w:rPr>
                                    <w:t>No difference in quality or quantity of questions across Combined or Contribute conditions</w:t>
                                  </w:r>
                                </w:p>
                              </w:tc>
                            </w:tr>
                            <w:tr w:rsidR="008D5C3C" w:rsidRPr="00DA680F" w14:paraId="60DABE32" w14:textId="77777777" w:rsidTr="00E92B59">
                              <w:trPr>
                                <w:trHeight w:val="376"/>
                              </w:trPr>
                              <w:tc>
                                <w:tcPr>
                                  <w:tcW w:w="1637" w:type="dxa"/>
                                  <w:shd w:val="clear" w:color="auto" w:fill="auto"/>
                                  <w:vAlign w:val="center"/>
                                </w:tcPr>
                                <w:p w14:paraId="4A7BABB2" w14:textId="77777777" w:rsidR="008D5C3C" w:rsidRPr="00D14DCB" w:rsidRDefault="008D5C3C" w:rsidP="00747090">
                                  <w:pPr>
                                    <w:jc w:val="right"/>
                                    <w:rPr>
                                      <w:rFonts w:ascii="Avenir Book" w:hAnsi="Avenir Book"/>
                                      <w:color w:val="000000"/>
                                      <w:sz w:val="16"/>
                                      <w:szCs w:val="16"/>
                                    </w:rPr>
                                  </w:pPr>
                                  <w:r>
                                    <w:rPr>
                                      <w:rFonts w:ascii="Avenir Book" w:hAnsi="Avenir Book"/>
                                      <w:color w:val="000000"/>
                                      <w:sz w:val="16"/>
                                      <w:szCs w:val="16"/>
                                    </w:rPr>
                                    <w:t xml:space="preserve">Quality </w:t>
                                  </w:r>
                                  <w:r w:rsidRPr="00D14DCB">
                                    <w:rPr>
                                      <w:rFonts w:ascii="Avenir Book" w:hAnsi="Avenir Book"/>
                                      <w:color w:val="000000"/>
                                      <w:sz w:val="16"/>
                                      <w:szCs w:val="16"/>
                                    </w:rPr>
                                    <w:t>of questions</w:t>
                                  </w:r>
                                  <w:r>
                                    <w:rPr>
                                      <w:rFonts w:ascii="Avenir Book" w:hAnsi="Avenir Book"/>
                                      <w:color w:val="000000"/>
                                      <w:sz w:val="16"/>
                                      <w:szCs w:val="16"/>
                                    </w:rPr>
                                    <w:t xml:space="preserve"> </w:t>
                                  </w:r>
                                  <w:r w:rsidRPr="004419D9">
                                    <w:rPr>
                                      <w:rFonts w:ascii="Avenir Book" w:hAnsi="Avenir Book"/>
                                      <w:sz w:val="16"/>
                                      <w:szCs w:val="16"/>
                                    </w:rPr>
                                    <w:t>(2-6 scale)</w:t>
                                  </w:r>
                                  <w:r w:rsidRPr="00D14DCB">
                                    <w:rPr>
                                      <w:rFonts w:ascii="Avenir Book" w:hAnsi="Avenir Book"/>
                                      <w:color w:val="000000"/>
                                      <w:sz w:val="16"/>
                                      <w:szCs w:val="16"/>
                                    </w:rPr>
                                    <w:t xml:space="preserve"> </w:t>
                                  </w:r>
                                </w:p>
                              </w:tc>
                              <w:tc>
                                <w:tcPr>
                                  <w:tcW w:w="990" w:type="dxa"/>
                                  <w:shd w:val="clear" w:color="auto" w:fill="auto"/>
                                  <w:vAlign w:val="center"/>
                                </w:tcPr>
                                <w:p w14:paraId="0576AFB2"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3.5</w:t>
                                  </w:r>
                                </w:p>
                              </w:tc>
                              <w:tc>
                                <w:tcPr>
                                  <w:tcW w:w="990" w:type="dxa"/>
                                  <w:shd w:val="clear" w:color="auto" w:fill="auto"/>
                                  <w:vAlign w:val="center"/>
                                </w:tcPr>
                                <w:p w14:paraId="353F05F3"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3.93</w:t>
                                  </w:r>
                                </w:p>
                              </w:tc>
                              <w:tc>
                                <w:tcPr>
                                  <w:tcW w:w="632" w:type="dxa"/>
                                </w:tcPr>
                                <w:p w14:paraId="4DD3FD4A" w14:textId="77777777" w:rsidR="008D5C3C" w:rsidRPr="00267EFF" w:rsidRDefault="008D5C3C" w:rsidP="00747090">
                                  <w:pPr>
                                    <w:jc w:val="left"/>
                                    <w:rPr>
                                      <w:rFonts w:ascii="Avenir Book" w:hAnsi="Avenir Book"/>
                                      <w:color w:val="000000"/>
                                      <w:sz w:val="16"/>
                                      <w:szCs w:val="16"/>
                                    </w:rPr>
                                  </w:pPr>
                                  <w:r>
                                    <w:rPr>
                                      <w:rFonts w:ascii="Avenir Book" w:hAnsi="Avenir Book"/>
                                      <w:color w:val="000000"/>
                                      <w:sz w:val="16"/>
                                      <w:szCs w:val="16"/>
                                    </w:rPr>
                                    <w:t>-</w:t>
                                  </w:r>
                                </w:p>
                              </w:tc>
                              <w:tc>
                                <w:tcPr>
                                  <w:tcW w:w="899" w:type="dxa"/>
                                </w:tcPr>
                                <w:p w14:paraId="58A8DAB2" w14:textId="77777777" w:rsidR="008D5C3C" w:rsidRPr="00267EFF" w:rsidRDefault="008D5C3C" w:rsidP="00747090">
                                  <w:pPr>
                                    <w:jc w:val="left"/>
                                    <w:rPr>
                                      <w:rFonts w:ascii="Avenir Book" w:hAnsi="Avenir Book"/>
                                      <w:color w:val="000000"/>
                                      <w:sz w:val="16"/>
                                      <w:szCs w:val="16"/>
                                    </w:rPr>
                                  </w:pPr>
                                  <w:r>
                                    <w:rPr>
                                      <w:rFonts w:ascii="Avenir Book" w:hAnsi="Avenir Book"/>
                                      <w:color w:val="000000"/>
                                      <w:sz w:val="16"/>
                                      <w:szCs w:val="16"/>
                                    </w:rPr>
                                    <w:t>&lt; .23</w:t>
                                  </w:r>
                                </w:p>
                              </w:tc>
                            </w:tr>
                            <w:tr w:rsidR="008D5C3C" w:rsidRPr="00DA680F" w14:paraId="0845E896" w14:textId="77777777" w:rsidTr="00E92B59">
                              <w:trPr>
                                <w:trHeight w:val="301"/>
                              </w:trPr>
                              <w:tc>
                                <w:tcPr>
                                  <w:tcW w:w="1637" w:type="dxa"/>
                                  <w:shd w:val="clear" w:color="auto" w:fill="auto"/>
                                  <w:vAlign w:val="center"/>
                                </w:tcPr>
                                <w:p w14:paraId="42BF74B5" w14:textId="77777777" w:rsidR="008D5C3C" w:rsidRPr="00D14DCB" w:rsidRDefault="008D5C3C">
                                  <w:pPr>
                                    <w:jc w:val="right"/>
                                    <w:rPr>
                                      <w:rFonts w:ascii="Avenir Book" w:hAnsi="Avenir Book"/>
                                      <w:color w:val="000000"/>
                                      <w:sz w:val="16"/>
                                      <w:szCs w:val="16"/>
                                    </w:rPr>
                                  </w:pPr>
                                  <w:r w:rsidRPr="004F6A5F">
                                    <w:rPr>
                                      <w:rFonts w:ascii="Avenir Book" w:hAnsi="Avenir Book"/>
                                      <w:color w:val="000000"/>
                                      <w:sz w:val="16"/>
                                      <w:szCs w:val="16"/>
                                      <w:u w:val="single"/>
                                    </w:rPr>
                                    <w:t># of questions</w:t>
                                  </w:r>
                                  <w:r>
                                    <w:rPr>
                                      <w:rFonts w:ascii="Avenir Book" w:hAnsi="Avenir Book"/>
                                      <w:color w:val="000000"/>
                                      <w:sz w:val="16"/>
                                      <w:szCs w:val="16"/>
                                    </w:rPr>
                                    <w:br/>
                                    <w:t># of participants</w:t>
                                  </w:r>
                                </w:p>
                              </w:tc>
                              <w:tc>
                                <w:tcPr>
                                  <w:tcW w:w="990" w:type="dxa"/>
                                  <w:shd w:val="clear" w:color="auto" w:fill="auto"/>
                                  <w:vAlign w:val="center"/>
                                </w:tcPr>
                                <w:p w14:paraId="45ED16D9"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14/14</w:t>
                                  </w:r>
                                </w:p>
                              </w:tc>
                              <w:tc>
                                <w:tcPr>
                                  <w:tcW w:w="990" w:type="dxa"/>
                                  <w:shd w:val="clear" w:color="auto" w:fill="auto"/>
                                  <w:vAlign w:val="center"/>
                                </w:tcPr>
                                <w:p w14:paraId="33926D88"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15/15</w:t>
                                  </w:r>
                                </w:p>
                              </w:tc>
                              <w:tc>
                                <w:tcPr>
                                  <w:tcW w:w="632" w:type="dxa"/>
                                </w:tcPr>
                                <w:p w14:paraId="1380C710"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w:t>
                                  </w:r>
                                </w:p>
                              </w:tc>
                              <w:tc>
                                <w:tcPr>
                                  <w:tcW w:w="899" w:type="dxa"/>
                                </w:tcPr>
                                <w:p w14:paraId="4E615D52" w14:textId="77777777" w:rsidR="008D5C3C" w:rsidRPr="004F6A5F" w:rsidRDefault="008D5C3C" w:rsidP="00747090">
                                  <w:pPr>
                                    <w:jc w:val="left"/>
                                    <w:rPr>
                                      <w:rFonts w:ascii="Avenir Book" w:hAnsi="Avenir Book"/>
                                      <w:sz w:val="16"/>
                                      <w:szCs w:val="16"/>
                                    </w:rPr>
                                  </w:pPr>
                                  <w:r w:rsidRPr="004F6A5F">
                                    <w:rPr>
                                      <w:rFonts w:ascii="Avenir Book" w:hAnsi="Avenir Book"/>
                                      <w:sz w:val="16"/>
                                      <w:szCs w:val="16"/>
                                    </w:rPr>
                                    <w:t>-</w:t>
                                  </w:r>
                                </w:p>
                              </w:tc>
                            </w:tr>
                            <w:tr w:rsidR="008D5C3C" w:rsidRPr="00DA680F" w14:paraId="62B2DE30" w14:textId="77777777" w:rsidTr="00E92B59">
                              <w:trPr>
                                <w:trHeight w:val="477"/>
                              </w:trPr>
                              <w:tc>
                                <w:tcPr>
                                  <w:tcW w:w="5148" w:type="dxa"/>
                                  <w:gridSpan w:val="5"/>
                                  <w:shd w:val="clear" w:color="auto" w:fill="auto"/>
                                </w:tcPr>
                                <w:p w14:paraId="7CF87524" w14:textId="77777777" w:rsidR="008D5C3C" w:rsidRPr="00D14DCB" w:rsidRDefault="008D5C3C">
                                  <w:pPr>
                                    <w:jc w:val="left"/>
                                    <w:rPr>
                                      <w:rFonts w:ascii="Avenir Book" w:hAnsi="Avenir Book"/>
                                      <w:b/>
                                      <w:color w:val="000000"/>
                                      <w:sz w:val="16"/>
                                      <w:szCs w:val="16"/>
                                    </w:rPr>
                                  </w:pPr>
                                  <w:r>
                                    <w:rPr>
                                      <w:rFonts w:ascii="Avenir Book" w:hAnsi="Avenir Book"/>
                                      <w:b/>
                                      <w:color w:val="000000"/>
                                      <w:sz w:val="16"/>
                                      <w:szCs w:val="16"/>
                                    </w:rPr>
                                    <w:t>Working reduced test scores</w:t>
                                  </w:r>
                                </w:p>
                              </w:tc>
                            </w:tr>
                            <w:tr w:rsidR="008D5C3C" w:rsidRPr="00DA680F" w14:paraId="18A94406" w14:textId="77777777" w:rsidTr="00E92B59">
                              <w:trPr>
                                <w:trHeight w:val="378"/>
                              </w:trPr>
                              <w:tc>
                                <w:tcPr>
                                  <w:tcW w:w="1637" w:type="dxa"/>
                                  <w:shd w:val="clear" w:color="auto" w:fill="auto"/>
                                </w:tcPr>
                                <w:p w14:paraId="0302B7E0" w14:textId="77777777" w:rsidR="008D5C3C" w:rsidRPr="00191612" w:rsidRDefault="008D5C3C">
                                  <w:pPr>
                                    <w:jc w:val="right"/>
                                    <w:rPr>
                                      <w:rFonts w:ascii="Avenir Book" w:hAnsi="Avenir Book"/>
                                      <w:color w:val="000000"/>
                                      <w:sz w:val="16"/>
                                      <w:szCs w:val="16"/>
                                    </w:rPr>
                                  </w:pPr>
                                  <w:r w:rsidRPr="00191612">
                                    <w:rPr>
                                      <w:rFonts w:ascii="Avenir Book" w:hAnsi="Avenir Book"/>
                                      <w:color w:val="000000"/>
                                      <w:sz w:val="16"/>
                                      <w:szCs w:val="16"/>
                                    </w:rPr>
                                    <w:t>Test score</w:t>
                                  </w:r>
                                  <w:r>
                                    <w:rPr>
                                      <w:rFonts w:ascii="Avenir Book" w:hAnsi="Avenir Book"/>
                                      <w:color w:val="000000"/>
                                      <w:sz w:val="16"/>
                                      <w:szCs w:val="16"/>
                                    </w:rPr>
                                    <w:t xml:space="preserve"> (max: 12 points)</w:t>
                                  </w:r>
                                </w:p>
                              </w:tc>
                              <w:tc>
                                <w:tcPr>
                                  <w:tcW w:w="990" w:type="dxa"/>
                                  <w:shd w:val="clear" w:color="auto" w:fill="auto"/>
                                </w:tcPr>
                                <w:p w14:paraId="1A54B716"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4.38</w:t>
                                  </w:r>
                                </w:p>
                              </w:tc>
                              <w:tc>
                                <w:tcPr>
                                  <w:tcW w:w="990" w:type="dxa"/>
                                  <w:shd w:val="clear" w:color="auto" w:fill="auto"/>
                                </w:tcPr>
                                <w:p w14:paraId="3F008F00"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3.93</w:t>
                                  </w:r>
                                </w:p>
                              </w:tc>
                              <w:tc>
                                <w:tcPr>
                                  <w:tcW w:w="632" w:type="dxa"/>
                                </w:tcPr>
                                <w:p w14:paraId="137AD2D6"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5.92</w:t>
                                  </w:r>
                                </w:p>
                              </w:tc>
                              <w:tc>
                                <w:tcPr>
                                  <w:tcW w:w="899" w:type="dxa"/>
                                </w:tcPr>
                                <w:p w14:paraId="69F71B6E"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L &lt; .5</w:t>
                                  </w:r>
                                </w:p>
                                <w:p w14:paraId="47E433EF" w14:textId="77777777" w:rsidR="008D5C3C" w:rsidRPr="00F05ECE" w:rsidRDefault="008D5C3C" w:rsidP="00747090">
                                  <w:pPr>
                                    <w:jc w:val="left"/>
                                    <w:rPr>
                                      <w:rFonts w:ascii="Avenir Book" w:hAnsi="Avenir Book"/>
                                      <w:b/>
                                      <w:color w:val="000000"/>
                                      <w:sz w:val="16"/>
                                      <w:szCs w:val="16"/>
                                    </w:rPr>
                                  </w:pPr>
                                  <w:r w:rsidRPr="00A37B35">
                                    <w:rPr>
                                      <w:rFonts w:ascii="Avenir Book" w:hAnsi="Avenir Book"/>
                                      <w:b/>
                                      <w:color w:val="000000"/>
                                      <w:sz w:val="16"/>
                                      <w:szCs w:val="16"/>
                                    </w:rPr>
                                    <w:t>W</w:t>
                                  </w:r>
                                  <w:r>
                                    <w:rPr>
                                      <w:rFonts w:ascii="Avenir Book" w:hAnsi="Avenir Book"/>
                                      <w:b/>
                                      <w:color w:val="000000"/>
                                      <w:sz w:val="16"/>
                                      <w:szCs w:val="16"/>
                                    </w:rPr>
                                    <w:t xml:space="preserve"> &lt;</w:t>
                                  </w:r>
                                  <w:r w:rsidRPr="00A37B35">
                                    <w:rPr>
                                      <w:rFonts w:ascii="Avenir Book" w:hAnsi="Avenir Book"/>
                                      <w:b/>
                                      <w:color w:val="000000"/>
                                      <w:sz w:val="16"/>
                                      <w:szCs w:val="16"/>
                                    </w:rPr>
                                    <w:t xml:space="preserve"> .0</w:t>
                                  </w:r>
                                  <w:r>
                                    <w:rPr>
                                      <w:rFonts w:ascii="Avenir Book" w:hAnsi="Avenir Book"/>
                                      <w:b/>
                                      <w:color w:val="000000"/>
                                      <w:sz w:val="16"/>
                                      <w:szCs w:val="16"/>
                                    </w:rPr>
                                    <w:t>3</w:t>
                                  </w:r>
                                </w:p>
                              </w:tc>
                            </w:tr>
                            <w:tr w:rsidR="008D5C3C" w:rsidRPr="00DA680F" w14:paraId="05906491" w14:textId="77777777" w:rsidTr="00E92B59">
                              <w:tc>
                                <w:tcPr>
                                  <w:tcW w:w="5148" w:type="dxa"/>
                                  <w:gridSpan w:val="5"/>
                                  <w:shd w:val="clear" w:color="auto" w:fill="auto"/>
                                </w:tcPr>
                                <w:p w14:paraId="30A358BF" w14:textId="77777777" w:rsidR="008D5C3C" w:rsidRPr="00C54486" w:rsidRDefault="008D5C3C" w:rsidP="00E92B59">
                                  <w:pPr>
                                    <w:jc w:val="left"/>
                                    <w:rPr>
                                      <w:rFonts w:ascii="Avenir Book" w:hAnsi="Avenir Book"/>
                                      <w:b/>
                                      <w:color w:val="000000"/>
                                      <w:sz w:val="16"/>
                                      <w:szCs w:val="16"/>
                                    </w:rPr>
                                  </w:pPr>
                                  <w:r>
                                    <w:rPr>
                                      <w:rFonts w:ascii="Avenir Book" w:hAnsi="Avenir Book"/>
                                      <w:b/>
                                      <w:color w:val="000000"/>
                                      <w:sz w:val="16"/>
                                      <w:szCs w:val="16"/>
                                    </w:rPr>
                                    <w:t xml:space="preserve">Learning or contributing did not have a significant effect on time spent in lab </w:t>
                                  </w:r>
                                </w:p>
                              </w:tc>
                            </w:tr>
                            <w:tr w:rsidR="008D5C3C" w:rsidRPr="00DA680F" w14:paraId="3B613529" w14:textId="77777777" w:rsidTr="00E92B59">
                              <w:tc>
                                <w:tcPr>
                                  <w:tcW w:w="1637" w:type="dxa"/>
                                  <w:shd w:val="clear" w:color="auto" w:fill="auto"/>
                                </w:tcPr>
                                <w:p w14:paraId="0F6EC59A" w14:textId="77777777" w:rsidR="008D5C3C" w:rsidRPr="00670F58" w:rsidRDefault="008D5C3C" w:rsidP="00747090">
                                  <w:pPr>
                                    <w:jc w:val="right"/>
                                    <w:rPr>
                                      <w:rFonts w:ascii="Avenir Book" w:hAnsi="Avenir Book"/>
                                      <w:color w:val="000000"/>
                                      <w:sz w:val="16"/>
                                      <w:szCs w:val="16"/>
                                    </w:rPr>
                                  </w:pPr>
                                  <w:r w:rsidRPr="00670F58">
                                    <w:rPr>
                                      <w:rFonts w:ascii="Avenir Book" w:hAnsi="Avenir Book"/>
                                      <w:color w:val="000000"/>
                                      <w:sz w:val="16"/>
                                      <w:szCs w:val="16"/>
                                    </w:rPr>
                                    <w:t>Time taken in lab s</w:t>
                                  </w:r>
                                  <w:r>
                                    <w:rPr>
                                      <w:rFonts w:ascii="Avenir Book" w:hAnsi="Avenir Book"/>
                                      <w:color w:val="000000"/>
                                      <w:sz w:val="16"/>
                                      <w:szCs w:val="16"/>
                                    </w:rPr>
                                    <w:t>ession (min)</w:t>
                                  </w:r>
                                </w:p>
                              </w:tc>
                              <w:tc>
                                <w:tcPr>
                                  <w:tcW w:w="990" w:type="dxa"/>
                                  <w:shd w:val="clear" w:color="auto" w:fill="auto"/>
                                </w:tcPr>
                                <w:p w14:paraId="279F5DE5" w14:textId="77777777" w:rsidR="008D5C3C" w:rsidRPr="00DA680F" w:rsidRDefault="008D5C3C" w:rsidP="00747090">
                                  <w:pPr>
                                    <w:jc w:val="left"/>
                                    <w:rPr>
                                      <w:rFonts w:ascii="Avenir Book" w:hAnsi="Avenir Book"/>
                                      <w:color w:val="000000"/>
                                      <w:sz w:val="16"/>
                                      <w:szCs w:val="16"/>
                                    </w:rPr>
                                  </w:pPr>
                                  <w:r>
                                    <w:rPr>
                                      <w:rFonts w:ascii="Avenir Book" w:hAnsi="Avenir Book"/>
                                      <w:color w:val="000000"/>
                                      <w:sz w:val="16"/>
                                      <w:szCs w:val="16"/>
                                    </w:rPr>
                                    <w:t>22.5</w:t>
                                  </w:r>
                                </w:p>
                              </w:tc>
                              <w:tc>
                                <w:tcPr>
                                  <w:tcW w:w="990" w:type="dxa"/>
                                  <w:shd w:val="clear" w:color="auto" w:fill="auto"/>
                                </w:tcPr>
                                <w:p w14:paraId="27E1CF78" w14:textId="77777777" w:rsidR="008D5C3C" w:rsidRPr="002A1E1B" w:rsidRDefault="008D5C3C" w:rsidP="00925CDA">
                                  <w:pPr>
                                    <w:jc w:val="left"/>
                                    <w:rPr>
                                      <w:rFonts w:ascii="Avenir Book" w:hAnsi="Avenir Book"/>
                                      <w:b/>
                                      <w:color w:val="000000"/>
                                      <w:sz w:val="16"/>
                                      <w:szCs w:val="16"/>
                                    </w:rPr>
                                  </w:pPr>
                                  <w:r>
                                    <w:rPr>
                                      <w:rFonts w:ascii="Avenir Book" w:hAnsi="Avenir Book"/>
                                      <w:color w:val="000000"/>
                                      <w:sz w:val="16"/>
                                      <w:szCs w:val="16"/>
                                    </w:rPr>
                                    <w:t xml:space="preserve"> 16.7</w:t>
                                  </w:r>
                                </w:p>
                              </w:tc>
                              <w:tc>
                                <w:tcPr>
                                  <w:tcW w:w="632" w:type="dxa"/>
                                </w:tcPr>
                                <w:p w14:paraId="1CE0E7B1" w14:textId="77777777" w:rsidR="008D5C3C" w:rsidRPr="00925CDA" w:rsidRDefault="008D5C3C" w:rsidP="00747090">
                                  <w:pPr>
                                    <w:jc w:val="left"/>
                                    <w:rPr>
                                      <w:rFonts w:ascii="Avenir Book" w:hAnsi="Avenir Book"/>
                                      <w:color w:val="000000"/>
                                      <w:sz w:val="16"/>
                                      <w:szCs w:val="16"/>
                                    </w:rPr>
                                  </w:pPr>
                                  <w:r w:rsidRPr="00925CDA">
                                    <w:rPr>
                                      <w:rFonts w:ascii="Avenir Book" w:hAnsi="Avenir Book"/>
                                      <w:color w:val="000000"/>
                                      <w:sz w:val="16"/>
                                      <w:szCs w:val="16"/>
                                    </w:rPr>
                                    <w:t>26.8</w:t>
                                  </w:r>
                                </w:p>
                              </w:tc>
                              <w:tc>
                                <w:tcPr>
                                  <w:tcW w:w="899" w:type="dxa"/>
                                </w:tcPr>
                                <w:p w14:paraId="7B253482" w14:textId="77777777" w:rsidR="008D5C3C" w:rsidRPr="004F6A5F" w:rsidRDefault="008D5C3C" w:rsidP="00747090">
                                  <w:pPr>
                                    <w:jc w:val="left"/>
                                    <w:rPr>
                                      <w:rFonts w:ascii="Avenir Book" w:hAnsi="Avenir Book"/>
                                      <w:color w:val="000000"/>
                                      <w:sz w:val="16"/>
                                      <w:szCs w:val="16"/>
                                    </w:rPr>
                                  </w:pPr>
                                  <w:r w:rsidRPr="004F6A5F">
                                    <w:rPr>
                                      <w:rFonts w:ascii="Avenir Book" w:hAnsi="Avenir Book"/>
                                      <w:color w:val="000000"/>
                                      <w:sz w:val="16"/>
                                      <w:szCs w:val="16"/>
                                    </w:rPr>
                                    <w:t>L &lt; .07</w:t>
                                  </w:r>
                                </w:p>
                                <w:p w14:paraId="5D5C5CCE" w14:textId="77777777" w:rsidR="008D5C3C" w:rsidRPr="00A37B35" w:rsidRDefault="008D5C3C" w:rsidP="00747090">
                                  <w:pPr>
                                    <w:jc w:val="left"/>
                                    <w:rPr>
                                      <w:rFonts w:ascii="Avenir Book" w:hAnsi="Avenir Book"/>
                                      <w:b/>
                                      <w:color w:val="000000"/>
                                      <w:sz w:val="16"/>
                                      <w:szCs w:val="16"/>
                                    </w:rPr>
                                  </w:pPr>
                                  <w:r w:rsidRPr="004F6A5F">
                                    <w:rPr>
                                      <w:rFonts w:ascii="Avenir Book" w:hAnsi="Avenir Book"/>
                                      <w:color w:val="000000"/>
                                      <w:sz w:val="16"/>
                                      <w:szCs w:val="16"/>
                                    </w:rPr>
                                    <w:t>W &lt; .17</w:t>
                                  </w:r>
                                </w:p>
                              </w:tc>
                            </w:tr>
                            <w:tr w:rsidR="008D5C3C" w:rsidRPr="00DA680F" w14:paraId="15D24F20" w14:textId="77777777" w:rsidTr="00E92B59">
                              <w:trPr>
                                <w:trHeight w:val="279"/>
                              </w:trPr>
                              <w:tc>
                                <w:tcPr>
                                  <w:tcW w:w="1637" w:type="dxa"/>
                                  <w:shd w:val="clear" w:color="auto" w:fill="auto"/>
                                </w:tcPr>
                                <w:p w14:paraId="1B413612" w14:textId="77777777" w:rsidR="008D5C3C" w:rsidRPr="00670F58" w:rsidRDefault="008D5C3C" w:rsidP="00747090">
                                  <w:pPr>
                                    <w:jc w:val="right"/>
                                    <w:rPr>
                                      <w:rFonts w:ascii="Avenir Book" w:hAnsi="Avenir Book"/>
                                      <w:color w:val="000000"/>
                                      <w:sz w:val="16"/>
                                      <w:szCs w:val="16"/>
                                    </w:rPr>
                                  </w:pPr>
                                  <w:r>
                                    <w:rPr>
                                      <w:rFonts w:ascii="Avenir Book" w:hAnsi="Avenir Book"/>
                                      <w:color w:val="000000"/>
                                      <w:sz w:val="16"/>
                                      <w:szCs w:val="16"/>
                                    </w:rPr>
                                    <w:t># of discussion comments</w:t>
                                  </w:r>
                                </w:p>
                              </w:tc>
                              <w:tc>
                                <w:tcPr>
                                  <w:tcW w:w="990" w:type="dxa"/>
                                  <w:shd w:val="clear" w:color="auto" w:fill="auto"/>
                                </w:tcPr>
                                <w:p w14:paraId="2FC411A7"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35</w:t>
                                  </w:r>
                                </w:p>
                              </w:tc>
                              <w:tc>
                                <w:tcPr>
                                  <w:tcW w:w="990" w:type="dxa"/>
                                  <w:shd w:val="clear" w:color="auto" w:fill="auto"/>
                                </w:tcPr>
                                <w:p w14:paraId="0FE60797"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35</w:t>
                                  </w:r>
                                </w:p>
                              </w:tc>
                              <w:tc>
                                <w:tcPr>
                                  <w:tcW w:w="632" w:type="dxa"/>
                                </w:tcPr>
                                <w:p w14:paraId="06BDF01E"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10</w:t>
                                  </w:r>
                                </w:p>
                              </w:tc>
                              <w:tc>
                                <w:tcPr>
                                  <w:tcW w:w="899" w:type="dxa"/>
                                </w:tcPr>
                                <w:p w14:paraId="3FB17495"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 xml:space="preserve">- </w:t>
                                  </w:r>
                                </w:p>
                              </w:tc>
                            </w:tr>
                          </w:tbl>
                          <w:p w14:paraId="40322DAE" w14:textId="77777777" w:rsidR="008D5C3C" w:rsidRDefault="008D5C3C" w:rsidP="00A35D63">
                            <w:pPr>
                              <w:pStyle w:val="Caption"/>
                            </w:pPr>
                            <w:r>
                              <w:t xml:space="preserve">Table </w:t>
                            </w:r>
                            <w:r w:rsidR="00DF7C63">
                              <w:fldChar w:fldCharType="begin"/>
                            </w:r>
                            <w:r w:rsidR="00DF7C63">
                              <w:instrText xml:space="preserve"> SEQ Table \* ARABIC </w:instrText>
                            </w:r>
                            <w:r w:rsidR="00DF7C63">
                              <w:fldChar w:fldCharType="separate"/>
                            </w:r>
                            <w:r w:rsidR="00F2096A">
                              <w:rPr>
                                <w:noProof/>
                              </w:rPr>
                              <w:t>2</w:t>
                            </w:r>
                            <w:r w:rsidR="00DF7C63">
                              <w:rPr>
                                <w:noProof/>
                              </w:rPr>
                              <w:fldChar w:fldCharType="end"/>
                            </w:r>
                            <w:r>
                              <w:t xml:space="preserve">: </w:t>
                            </w:r>
                            <w:r w:rsidRPr="00052563">
                              <w:t>Summary of results from experiment</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2932FB" id="Text Box 26" o:spid="_x0000_s1038" type="#_x0000_t202" style="position:absolute;left:0;text-align:left;margin-left:0;margin-top:0;width:239.75pt;height:269.05pt;z-index:251651584;visibility:visible;mso-wrap-style:square;mso-width-percent:0;mso-height-percent:0;mso-wrap-distance-left:9pt;mso-wrap-distance-top:0;mso-wrap-distance-right:9pt;mso-wrap-distance-bottom:7.2pt;mso-position-horizontal:center;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" o:allowoverlap="f" filled="f" stroked="f">
                <v:textbox style="mso-fit-shape-to-text:t" inset=".êmm,0,0,0">
                  <w:txbxContent>
                    <w:tbl>
                      <w:tblPr>
                        <w:tblW w:w="5148" w:type="dxa"/>
                        <w:tblLayout w:type="fixed"/>
                        <w:tblLook w:val="04A0" w:firstRow="1" w:lastRow="0" w:firstColumn="1" w:lastColumn="0" w:noHBand="0" w:noVBand="1"/>
                      </w:tblPr>
                      <w:tblGrid>
                        <w:gridCol w:w="1637"/>
                        <w:gridCol w:w="990"/>
                        <w:gridCol w:w="990"/>
                        <w:gridCol w:w="632"/>
                        <w:gridCol w:w="899"/>
                      </w:tblGrid>
                      <w:tr w:rsidR="008D5C3C" w:rsidRPr="00DA680F" w14:paraId="281BC1C2" w14:textId="77777777" w:rsidTr="00E92B59">
                        <w:trPr>
                          <w:trHeight w:val="376"/>
                        </w:trPr>
                        <w:tc>
                          <w:tcPr>
                            <w:tcW w:w="1637" w:type="dxa"/>
                            <w:shd w:val="clear" w:color="auto" w:fill="auto"/>
                          </w:tcPr>
                          <w:p w14:paraId="2007B4E3" w14:textId="77777777" w:rsidR="008D5C3C" w:rsidRPr="003F0F1B" w:rsidRDefault="008D5C3C" w:rsidP="00747090">
                            <w:pPr>
                              <w:jc w:val="right"/>
                              <w:rPr>
                                <w:rFonts w:ascii="Avenir Book" w:hAnsi="Avenir Book"/>
                                <w:i/>
                                <w:color w:val="000000"/>
                                <w:kern w:val="32"/>
                                <w:sz w:val="16"/>
                                <w:szCs w:val="16"/>
                              </w:rPr>
                            </w:pPr>
                            <w:r>
                              <w:rPr>
                                <w:rFonts w:ascii="Avenir Book" w:hAnsi="Avenir Book"/>
                                <w:color w:val="000000"/>
                                <w:sz w:val="16"/>
                                <w:szCs w:val="16"/>
                              </w:rPr>
                              <w:t>Measures</w:t>
                            </w:r>
                            <w:r>
                              <w:rPr>
                                <w:rFonts w:ascii="Avenir Book" w:hAnsi="Avenir Book"/>
                                <w:color w:val="000000"/>
                                <w:sz w:val="16"/>
                                <w:szCs w:val="16"/>
                              </w:rPr>
                              <w:br/>
                              <w:t>(mean values)</w:t>
                            </w:r>
                          </w:p>
                        </w:tc>
                        <w:tc>
                          <w:tcPr>
                            <w:tcW w:w="990" w:type="dxa"/>
                            <w:shd w:val="clear" w:color="auto" w:fill="auto"/>
                          </w:tcPr>
                          <w:p w14:paraId="62B339D6" w14:textId="77777777" w:rsidR="008D5C3C" w:rsidRPr="006A6FF3" w:rsidRDefault="008D5C3C" w:rsidP="00747090">
                            <w:pPr>
                              <w:jc w:val="left"/>
                              <w:rPr>
                                <w:rFonts w:ascii="Avenir Book" w:hAnsi="Avenir Book"/>
                                <w:sz w:val="16"/>
                                <w:szCs w:val="16"/>
                              </w:rPr>
                            </w:pPr>
                            <w:r w:rsidRPr="006A6FF3">
                              <w:rPr>
                                <w:rFonts w:ascii="Avenir Book" w:hAnsi="Avenir Book"/>
                                <w:sz w:val="16"/>
                                <w:szCs w:val="16"/>
                              </w:rPr>
                              <w:t>Combi</w:t>
                            </w:r>
                            <w:r>
                              <w:rPr>
                                <w:rFonts w:ascii="Avenir Book" w:hAnsi="Avenir Book"/>
                                <w:sz w:val="16"/>
                                <w:szCs w:val="16"/>
                              </w:rPr>
                              <w:t>ned</w:t>
                            </w:r>
                          </w:p>
                        </w:tc>
                        <w:tc>
                          <w:tcPr>
                            <w:tcW w:w="990" w:type="dxa"/>
                            <w:shd w:val="clear" w:color="auto" w:fill="auto"/>
                          </w:tcPr>
                          <w:p w14:paraId="10BEAAA0" w14:textId="77777777" w:rsidR="008D5C3C" w:rsidRPr="006A6FF3" w:rsidRDefault="008D5C3C" w:rsidP="00747090">
                            <w:pPr>
                              <w:jc w:val="left"/>
                              <w:rPr>
                                <w:rFonts w:ascii="Avenir Book" w:hAnsi="Avenir Book"/>
                                <w:sz w:val="16"/>
                                <w:szCs w:val="16"/>
                              </w:rPr>
                            </w:pPr>
                            <w:r>
                              <w:rPr>
                                <w:rFonts w:ascii="Avenir Book" w:hAnsi="Avenir Book"/>
                                <w:sz w:val="16"/>
                                <w:szCs w:val="16"/>
                              </w:rPr>
                              <w:t>Contribute</w:t>
                            </w:r>
                          </w:p>
                        </w:tc>
                        <w:tc>
                          <w:tcPr>
                            <w:tcW w:w="632" w:type="dxa"/>
                          </w:tcPr>
                          <w:p w14:paraId="7DA47478" w14:textId="77777777" w:rsidR="008D5C3C" w:rsidRPr="006A6FF3" w:rsidRDefault="008D5C3C" w:rsidP="00747090">
                            <w:pPr>
                              <w:jc w:val="left"/>
                              <w:rPr>
                                <w:rFonts w:ascii="Avenir Book" w:hAnsi="Avenir Book"/>
                                <w:sz w:val="16"/>
                                <w:szCs w:val="16"/>
                              </w:rPr>
                            </w:pPr>
                            <w:r>
                              <w:rPr>
                                <w:rFonts w:ascii="Avenir Book" w:hAnsi="Avenir Book"/>
                                <w:sz w:val="16"/>
                                <w:szCs w:val="16"/>
                              </w:rPr>
                              <w:t>Learn</w:t>
                            </w:r>
                          </w:p>
                        </w:tc>
                        <w:tc>
                          <w:tcPr>
                            <w:tcW w:w="899" w:type="dxa"/>
                          </w:tcPr>
                          <w:p w14:paraId="29151036" w14:textId="77777777" w:rsidR="008D5C3C" w:rsidRPr="006A6FF3" w:rsidRDefault="008D5C3C" w:rsidP="00747090">
                            <w:pPr>
                              <w:jc w:val="left"/>
                              <w:rPr>
                                <w:rFonts w:ascii="Avenir Book" w:hAnsi="Avenir Book"/>
                                <w:i/>
                                <w:color w:val="000000"/>
                                <w:sz w:val="16"/>
                                <w:szCs w:val="16"/>
                              </w:rPr>
                            </w:pPr>
                            <w:r w:rsidRPr="006A6FF3">
                              <w:rPr>
                                <w:rFonts w:ascii="Avenir Book" w:hAnsi="Avenir Book"/>
                                <w:i/>
                                <w:color w:val="000000"/>
                                <w:sz w:val="16"/>
                                <w:szCs w:val="16"/>
                              </w:rPr>
                              <w:t>p</w:t>
                            </w:r>
                          </w:p>
                        </w:tc>
                      </w:tr>
                      <w:tr w:rsidR="008D5C3C" w:rsidRPr="00DA680F" w14:paraId="29D77A4D" w14:textId="77777777" w:rsidTr="00E92B59">
                        <w:trPr>
                          <w:trHeight w:val="376"/>
                        </w:trPr>
                        <w:tc>
                          <w:tcPr>
                            <w:tcW w:w="5148" w:type="dxa"/>
                            <w:gridSpan w:val="5"/>
                            <w:shd w:val="clear" w:color="auto" w:fill="auto"/>
                          </w:tcPr>
                          <w:p w14:paraId="4BE4F6A8" w14:textId="77777777" w:rsidR="008D5C3C" w:rsidRDefault="008D5C3C">
                            <w:pPr>
                              <w:jc w:val="left"/>
                              <w:rPr>
                                <w:rFonts w:ascii="Avenir Book" w:hAnsi="Avenir Book"/>
                                <w:b/>
                                <w:color w:val="000000"/>
                                <w:sz w:val="16"/>
                                <w:szCs w:val="16"/>
                              </w:rPr>
                            </w:pPr>
                            <w:r>
                              <w:rPr>
                                <w:rFonts w:ascii="Avenir Book" w:hAnsi="Avenir Book"/>
                                <w:b/>
                                <w:color w:val="000000"/>
                                <w:sz w:val="16"/>
                                <w:szCs w:val="16"/>
                              </w:rPr>
                              <w:t>No difference in quality or quantity of questions across Combined or Contribute conditions</w:t>
                            </w:r>
                          </w:p>
                        </w:tc>
                      </w:tr>
                      <w:tr w:rsidR="008D5C3C" w:rsidRPr="00DA680F" w14:paraId="60DABE32" w14:textId="77777777" w:rsidTr="00E92B59">
                        <w:trPr>
                          <w:trHeight w:val="376"/>
                        </w:trPr>
                        <w:tc>
                          <w:tcPr>
                            <w:tcW w:w="1637" w:type="dxa"/>
                            <w:shd w:val="clear" w:color="auto" w:fill="auto"/>
                            <w:vAlign w:val="center"/>
                          </w:tcPr>
                          <w:p w14:paraId="4A7BABB2" w14:textId="77777777" w:rsidR="008D5C3C" w:rsidRPr="00D14DCB" w:rsidRDefault="008D5C3C" w:rsidP="00747090">
                            <w:pPr>
                              <w:jc w:val="right"/>
                              <w:rPr>
                                <w:rFonts w:ascii="Avenir Book" w:hAnsi="Avenir Book"/>
                                <w:color w:val="000000"/>
                                <w:sz w:val="16"/>
                                <w:szCs w:val="16"/>
                              </w:rPr>
                            </w:pPr>
                            <w:r>
                              <w:rPr>
                                <w:rFonts w:ascii="Avenir Book" w:hAnsi="Avenir Book"/>
                                <w:color w:val="000000"/>
                                <w:sz w:val="16"/>
                                <w:szCs w:val="16"/>
                              </w:rPr>
                              <w:t xml:space="preserve">Quality </w:t>
                            </w:r>
                            <w:r w:rsidRPr="00D14DCB">
                              <w:rPr>
                                <w:rFonts w:ascii="Avenir Book" w:hAnsi="Avenir Book"/>
                                <w:color w:val="000000"/>
                                <w:sz w:val="16"/>
                                <w:szCs w:val="16"/>
                              </w:rPr>
                              <w:t>of questions</w:t>
                            </w:r>
                            <w:r>
                              <w:rPr>
                                <w:rFonts w:ascii="Avenir Book" w:hAnsi="Avenir Book"/>
                                <w:color w:val="000000"/>
                                <w:sz w:val="16"/>
                                <w:szCs w:val="16"/>
                              </w:rPr>
                              <w:t xml:space="preserve"> </w:t>
                            </w:r>
                            <w:r w:rsidRPr="004419D9">
                              <w:rPr>
                                <w:rFonts w:ascii="Avenir Book" w:hAnsi="Avenir Book"/>
                                <w:sz w:val="16"/>
                                <w:szCs w:val="16"/>
                              </w:rPr>
                              <w:t>(2-6 scale)</w:t>
                            </w:r>
                            <w:r w:rsidRPr="00D14DCB">
                              <w:rPr>
                                <w:rFonts w:ascii="Avenir Book" w:hAnsi="Avenir Book"/>
                                <w:color w:val="000000"/>
                                <w:sz w:val="16"/>
                                <w:szCs w:val="16"/>
                              </w:rPr>
                              <w:t xml:space="preserve"> </w:t>
                            </w:r>
                          </w:p>
                        </w:tc>
                        <w:tc>
                          <w:tcPr>
                            <w:tcW w:w="990" w:type="dxa"/>
                            <w:shd w:val="clear" w:color="auto" w:fill="auto"/>
                            <w:vAlign w:val="center"/>
                          </w:tcPr>
                          <w:p w14:paraId="0576AFB2"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3.5</w:t>
                            </w:r>
                          </w:p>
                        </w:tc>
                        <w:tc>
                          <w:tcPr>
                            <w:tcW w:w="990" w:type="dxa"/>
                            <w:shd w:val="clear" w:color="auto" w:fill="auto"/>
                            <w:vAlign w:val="center"/>
                          </w:tcPr>
                          <w:p w14:paraId="353F05F3"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3.93</w:t>
                            </w:r>
                          </w:p>
                        </w:tc>
                        <w:tc>
                          <w:tcPr>
                            <w:tcW w:w="632" w:type="dxa"/>
                          </w:tcPr>
                          <w:p w14:paraId="4DD3FD4A" w14:textId="77777777" w:rsidR="008D5C3C" w:rsidRPr="00267EFF" w:rsidRDefault="008D5C3C" w:rsidP="00747090">
                            <w:pPr>
                              <w:jc w:val="left"/>
                              <w:rPr>
                                <w:rFonts w:ascii="Avenir Book" w:hAnsi="Avenir Book"/>
                                <w:color w:val="000000"/>
                                <w:sz w:val="16"/>
                                <w:szCs w:val="16"/>
                              </w:rPr>
                            </w:pPr>
                            <w:r>
                              <w:rPr>
                                <w:rFonts w:ascii="Avenir Book" w:hAnsi="Avenir Book"/>
                                <w:color w:val="000000"/>
                                <w:sz w:val="16"/>
                                <w:szCs w:val="16"/>
                              </w:rPr>
                              <w:t>-</w:t>
                            </w:r>
                          </w:p>
                        </w:tc>
                        <w:tc>
                          <w:tcPr>
                            <w:tcW w:w="899" w:type="dxa"/>
                          </w:tcPr>
                          <w:p w14:paraId="58A8DAB2" w14:textId="77777777" w:rsidR="008D5C3C" w:rsidRPr="00267EFF" w:rsidRDefault="008D5C3C" w:rsidP="00747090">
                            <w:pPr>
                              <w:jc w:val="left"/>
                              <w:rPr>
                                <w:rFonts w:ascii="Avenir Book" w:hAnsi="Avenir Book"/>
                                <w:color w:val="000000"/>
                                <w:sz w:val="16"/>
                                <w:szCs w:val="16"/>
                              </w:rPr>
                            </w:pPr>
                            <w:r>
                              <w:rPr>
                                <w:rFonts w:ascii="Avenir Book" w:hAnsi="Avenir Book"/>
                                <w:color w:val="000000"/>
                                <w:sz w:val="16"/>
                                <w:szCs w:val="16"/>
                              </w:rPr>
                              <w:t>&lt; .23</w:t>
                            </w:r>
                          </w:p>
                        </w:tc>
                      </w:tr>
                      <w:tr w:rsidR="008D5C3C" w:rsidRPr="00DA680F" w14:paraId="0845E896" w14:textId="77777777" w:rsidTr="00E92B59">
                        <w:trPr>
                          <w:trHeight w:val="301"/>
                        </w:trPr>
                        <w:tc>
                          <w:tcPr>
                            <w:tcW w:w="1637" w:type="dxa"/>
                            <w:shd w:val="clear" w:color="auto" w:fill="auto"/>
                            <w:vAlign w:val="center"/>
                          </w:tcPr>
                          <w:p w14:paraId="42BF74B5" w14:textId="77777777" w:rsidR="008D5C3C" w:rsidRPr="00D14DCB" w:rsidRDefault="008D5C3C">
                            <w:pPr>
                              <w:jc w:val="right"/>
                              <w:rPr>
                                <w:rFonts w:ascii="Avenir Book" w:hAnsi="Avenir Book"/>
                                <w:color w:val="000000"/>
                                <w:sz w:val="16"/>
                                <w:szCs w:val="16"/>
                              </w:rPr>
                            </w:pPr>
                            <w:r w:rsidRPr="004F6A5F">
                              <w:rPr>
                                <w:rFonts w:ascii="Avenir Book" w:hAnsi="Avenir Book"/>
                                <w:color w:val="000000"/>
                                <w:sz w:val="16"/>
                                <w:szCs w:val="16"/>
                                <w:u w:val="single"/>
                              </w:rPr>
                              <w:t># of questions</w:t>
                            </w:r>
                            <w:r>
                              <w:rPr>
                                <w:rFonts w:ascii="Avenir Book" w:hAnsi="Avenir Book"/>
                                <w:color w:val="000000"/>
                                <w:sz w:val="16"/>
                                <w:szCs w:val="16"/>
                              </w:rPr>
                              <w:br/>
                              <w:t># of participants</w:t>
                            </w:r>
                          </w:p>
                        </w:tc>
                        <w:tc>
                          <w:tcPr>
                            <w:tcW w:w="990" w:type="dxa"/>
                            <w:shd w:val="clear" w:color="auto" w:fill="auto"/>
                            <w:vAlign w:val="center"/>
                          </w:tcPr>
                          <w:p w14:paraId="45ED16D9"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14/14</w:t>
                            </w:r>
                          </w:p>
                        </w:tc>
                        <w:tc>
                          <w:tcPr>
                            <w:tcW w:w="990" w:type="dxa"/>
                            <w:shd w:val="clear" w:color="auto" w:fill="auto"/>
                            <w:vAlign w:val="center"/>
                          </w:tcPr>
                          <w:p w14:paraId="33926D88"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15/15</w:t>
                            </w:r>
                          </w:p>
                        </w:tc>
                        <w:tc>
                          <w:tcPr>
                            <w:tcW w:w="632" w:type="dxa"/>
                          </w:tcPr>
                          <w:p w14:paraId="1380C710"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w:t>
                            </w:r>
                          </w:p>
                        </w:tc>
                        <w:tc>
                          <w:tcPr>
                            <w:tcW w:w="899" w:type="dxa"/>
                          </w:tcPr>
                          <w:p w14:paraId="4E615D52" w14:textId="77777777" w:rsidR="008D5C3C" w:rsidRPr="004F6A5F" w:rsidRDefault="008D5C3C" w:rsidP="00747090">
                            <w:pPr>
                              <w:jc w:val="left"/>
                              <w:rPr>
                                <w:rFonts w:ascii="Avenir Book" w:hAnsi="Avenir Book"/>
                                <w:sz w:val="16"/>
                                <w:szCs w:val="16"/>
                              </w:rPr>
                            </w:pPr>
                            <w:r w:rsidRPr="004F6A5F">
                              <w:rPr>
                                <w:rFonts w:ascii="Avenir Book" w:hAnsi="Avenir Book"/>
                                <w:sz w:val="16"/>
                                <w:szCs w:val="16"/>
                              </w:rPr>
                              <w:t>-</w:t>
                            </w:r>
                          </w:p>
                        </w:tc>
                      </w:tr>
                      <w:tr w:rsidR="008D5C3C" w:rsidRPr="00DA680F" w14:paraId="62B2DE30" w14:textId="77777777" w:rsidTr="00E92B59">
                        <w:trPr>
                          <w:trHeight w:val="477"/>
                        </w:trPr>
                        <w:tc>
                          <w:tcPr>
                            <w:tcW w:w="5148" w:type="dxa"/>
                            <w:gridSpan w:val="5"/>
                            <w:shd w:val="clear" w:color="auto" w:fill="auto"/>
                          </w:tcPr>
                          <w:p w14:paraId="7CF87524" w14:textId="77777777" w:rsidR="008D5C3C" w:rsidRPr="00D14DCB" w:rsidRDefault="008D5C3C">
                            <w:pPr>
                              <w:jc w:val="left"/>
                              <w:rPr>
                                <w:rFonts w:ascii="Avenir Book" w:hAnsi="Avenir Book"/>
                                <w:b/>
                                <w:color w:val="000000"/>
                                <w:sz w:val="16"/>
                                <w:szCs w:val="16"/>
                              </w:rPr>
                            </w:pPr>
                            <w:r>
                              <w:rPr>
                                <w:rFonts w:ascii="Avenir Book" w:hAnsi="Avenir Book"/>
                                <w:b/>
                                <w:color w:val="000000"/>
                                <w:sz w:val="16"/>
                                <w:szCs w:val="16"/>
                              </w:rPr>
                              <w:t>Working reduced test scores</w:t>
                            </w:r>
                          </w:p>
                        </w:tc>
                      </w:tr>
                      <w:tr w:rsidR="008D5C3C" w:rsidRPr="00DA680F" w14:paraId="18A94406" w14:textId="77777777" w:rsidTr="00E92B59">
                        <w:trPr>
                          <w:trHeight w:val="378"/>
                        </w:trPr>
                        <w:tc>
                          <w:tcPr>
                            <w:tcW w:w="1637" w:type="dxa"/>
                            <w:shd w:val="clear" w:color="auto" w:fill="auto"/>
                          </w:tcPr>
                          <w:p w14:paraId="0302B7E0" w14:textId="77777777" w:rsidR="008D5C3C" w:rsidRPr="00191612" w:rsidRDefault="008D5C3C">
                            <w:pPr>
                              <w:jc w:val="right"/>
                              <w:rPr>
                                <w:rFonts w:ascii="Avenir Book" w:hAnsi="Avenir Book"/>
                                <w:color w:val="000000"/>
                                <w:sz w:val="16"/>
                                <w:szCs w:val="16"/>
                              </w:rPr>
                            </w:pPr>
                            <w:r w:rsidRPr="00191612">
                              <w:rPr>
                                <w:rFonts w:ascii="Avenir Book" w:hAnsi="Avenir Book"/>
                                <w:color w:val="000000"/>
                                <w:sz w:val="16"/>
                                <w:szCs w:val="16"/>
                              </w:rPr>
                              <w:t>Test score</w:t>
                            </w:r>
                            <w:r>
                              <w:rPr>
                                <w:rFonts w:ascii="Avenir Book" w:hAnsi="Avenir Book"/>
                                <w:color w:val="000000"/>
                                <w:sz w:val="16"/>
                                <w:szCs w:val="16"/>
                              </w:rPr>
                              <w:t xml:space="preserve"> (max: 12 points)</w:t>
                            </w:r>
                          </w:p>
                        </w:tc>
                        <w:tc>
                          <w:tcPr>
                            <w:tcW w:w="990" w:type="dxa"/>
                            <w:shd w:val="clear" w:color="auto" w:fill="auto"/>
                          </w:tcPr>
                          <w:p w14:paraId="1A54B716"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4.38</w:t>
                            </w:r>
                          </w:p>
                        </w:tc>
                        <w:tc>
                          <w:tcPr>
                            <w:tcW w:w="990" w:type="dxa"/>
                            <w:shd w:val="clear" w:color="auto" w:fill="auto"/>
                          </w:tcPr>
                          <w:p w14:paraId="3F008F00"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3.93</w:t>
                            </w:r>
                          </w:p>
                        </w:tc>
                        <w:tc>
                          <w:tcPr>
                            <w:tcW w:w="632" w:type="dxa"/>
                          </w:tcPr>
                          <w:p w14:paraId="137AD2D6"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5.92</w:t>
                            </w:r>
                          </w:p>
                        </w:tc>
                        <w:tc>
                          <w:tcPr>
                            <w:tcW w:w="899" w:type="dxa"/>
                          </w:tcPr>
                          <w:p w14:paraId="69F71B6E"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L &lt; .5</w:t>
                            </w:r>
                          </w:p>
                          <w:p w14:paraId="47E433EF" w14:textId="77777777" w:rsidR="008D5C3C" w:rsidRPr="00F05ECE" w:rsidRDefault="008D5C3C" w:rsidP="00747090">
                            <w:pPr>
                              <w:jc w:val="left"/>
                              <w:rPr>
                                <w:rFonts w:ascii="Avenir Book" w:hAnsi="Avenir Book"/>
                                <w:b/>
                                <w:color w:val="000000"/>
                                <w:sz w:val="16"/>
                                <w:szCs w:val="16"/>
                              </w:rPr>
                            </w:pPr>
                            <w:r w:rsidRPr="00A37B35">
                              <w:rPr>
                                <w:rFonts w:ascii="Avenir Book" w:hAnsi="Avenir Book"/>
                                <w:b/>
                                <w:color w:val="000000"/>
                                <w:sz w:val="16"/>
                                <w:szCs w:val="16"/>
                              </w:rPr>
                              <w:t>W</w:t>
                            </w:r>
                            <w:r>
                              <w:rPr>
                                <w:rFonts w:ascii="Avenir Book" w:hAnsi="Avenir Book"/>
                                <w:b/>
                                <w:color w:val="000000"/>
                                <w:sz w:val="16"/>
                                <w:szCs w:val="16"/>
                              </w:rPr>
                              <w:t xml:space="preserve"> &lt;</w:t>
                            </w:r>
                            <w:r w:rsidRPr="00A37B35">
                              <w:rPr>
                                <w:rFonts w:ascii="Avenir Book" w:hAnsi="Avenir Book"/>
                                <w:b/>
                                <w:color w:val="000000"/>
                                <w:sz w:val="16"/>
                                <w:szCs w:val="16"/>
                              </w:rPr>
                              <w:t xml:space="preserve"> .0</w:t>
                            </w:r>
                            <w:r>
                              <w:rPr>
                                <w:rFonts w:ascii="Avenir Book" w:hAnsi="Avenir Book"/>
                                <w:b/>
                                <w:color w:val="000000"/>
                                <w:sz w:val="16"/>
                                <w:szCs w:val="16"/>
                              </w:rPr>
                              <w:t>3</w:t>
                            </w:r>
                          </w:p>
                        </w:tc>
                      </w:tr>
                      <w:tr w:rsidR="008D5C3C" w:rsidRPr="00DA680F" w14:paraId="05906491" w14:textId="77777777" w:rsidTr="00E92B59">
                        <w:tc>
                          <w:tcPr>
                            <w:tcW w:w="5148" w:type="dxa"/>
                            <w:gridSpan w:val="5"/>
                            <w:shd w:val="clear" w:color="auto" w:fill="auto"/>
                          </w:tcPr>
                          <w:p w14:paraId="30A358BF" w14:textId="77777777" w:rsidR="008D5C3C" w:rsidRPr="00C54486" w:rsidRDefault="008D5C3C" w:rsidP="00E92B59">
                            <w:pPr>
                              <w:jc w:val="left"/>
                              <w:rPr>
                                <w:rFonts w:ascii="Avenir Book" w:hAnsi="Avenir Book"/>
                                <w:b/>
                                <w:color w:val="000000"/>
                                <w:sz w:val="16"/>
                                <w:szCs w:val="16"/>
                              </w:rPr>
                            </w:pPr>
                            <w:r>
                              <w:rPr>
                                <w:rFonts w:ascii="Avenir Book" w:hAnsi="Avenir Book"/>
                                <w:b/>
                                <w:color w:val="000000"/>
                                <w:sz w:val="16"/>
                                <w:szCs w:val="16"/>
                              </w:rPr>
                              <w:t xml:space="preserve">Learning or contributing did not have a significant effect on time spent in lab </w:t>
                            </w:r>
                          </w:p>
                        </w:tc>
                      </w:tr>
                      <w:tr w:rsidR="008D5C3C" w:rsidRPr="00DA680F" w14:paraId="3B613529" w14:textId="77777777" w:rsidTr="00E92B59">
                        <w:tc>
                          <w:tcPr>
                            <w:tcW w:w="1637" w:type="dxa"/>
                            <w:shd w:val="clear" w:color="auto" w:fill="auto"/>
                          </w:tcPr>
                          <w:p w14:paraId="0F6EC59A" w14:textId="77777777" w:rsidR="008D5C3C" w:rsidRPr="00670F58" w:rsidRDefault="008D5C3C" w:rsidP="00747090">
                            <w:pPr>
                              <w:jc w:val="right"/>
                              <w:rPr>
                                <w:rFonts w:ascii="Avenir Book" w:hAnsi="Avenir Book"/>
                                <w:color w:val="000000"/>
                                <w:sz w:val="16"/>
                                <w:szCs w:val="16"/>
                              </w:rPr>
                            </w:pPr>
                            <w:r w:rsidRPr="00670F58">
                              <w:rPr>
                                <w:rFonts w:ascii="Avenir Book" w:hAnsi="Avenir Book"/>
                                <w:color w:val="000000"/>
                                <w:sz w:val="16"/>
                                <w:szCs w:val="16"/>
                              </w:rPr>
                              <w:t>Time taken in lab s</w:t>
                            </w:r>
                            <w:r>
                              <w:rPr>
                                <w:rFonts w:ascii="Avenir Book" w:hAnsi="Avenir Book"/>
                                <w:color w:val="000000"/>
                                <w:sz w:val="16"/>
                                <w:szCs w:val="16"/>
                              </w:rPr>
                              <w:t>ession (min)</w:t>
                            </w:r>
                          </w:p>
                        </w:tc>
                        <w:tc>
                          <w:tcPr>
                            <w:tcW w:w="990" w:type="dxa"/>
                            <w:shd w:val="clear" w:color="auto" w:fill="auto"/>
                          </w:tcPr>
                          <w:p w14:paraId="279F5DE5" w14:textId="77777777" w:rsidR="008D5C3C" w:rsidRPr="00DA680F" w:rsidRDefault="008D5C3C" w:rsidP="00747090">
                            <w:pPr>
                              <w:jc w:val="left"/>
                              <w:rPr>
                                <w:rFonts w:ascii="Avenir Book" w:hAnsi="Avenir Book"/>
                                <w:color w:val="000000"/>
                                <w:sz w:val="16"/>
                                <w:szCs w:val="16"/>
                              </w:rPr>
                            </w:pPr>
                            <w:r>
                              <w:rPr>
                                <w:rFonts w:ascii="Avenir Book" w:hAnsi="Avenir Book"/>
                                <w:color w:val="000000"/>
                                <w:sz w:val="16"/>
                                <w:szCs w:val="16"/>
                              </w:rPr>
                              <w:t>22.5</w:t>
                            </w:r>
                          </w:p>
                        </w:tc>
                        <w:tc>
                          <w:tcPr>
                            <w:tcW w:w="990" w:type="dxa"/>
                            <w:shd w:val="clear" w:color="auto" w:fill="auto"/>
                          </w:tcPr>
                          <w:p w14:paraId="27E1CF78" w14:textId="77777777" w:rsidR="008D5C3C" w:rsidRPr="002A1E1B" w:rsidRDefault="008D5C3C" w:rsidP="00925CDA">
                            <w:pPr>
                              <w:jc w:val="left"/>
                              <w:rPr>
                                <w:rFonts w:ascii="Avenir Book" w:hAnsi="Avenir Book"/>
                                <w:b/>
                                <w:color w:val="000000"/>
                                <w:sz w:val="16"/>
                                <w:szCs w:val="16"/>
                              </w:rPr>
                            </w:pPr>
                            <w:r>
                              <w:rPr>
                                <w:rFonts w:ascii="Avenir Book" w:hAnsi="Avenir Book"/>
                                <w:color w:val="000000"/>
                                <w:sz w:val="16"/>
                                <w:szCs w:val="16"/>
                              </w:rPr>
                              <w:t xml:space="preserve"> 16.7</w:t>
                            </w:r>
                          </w:p>
                        </w:tc>
                        <w:tc>
                          <w:tcPr>
                            <w:tcW w:w="632" w:type="dxa"/>
                          </w:tcPr>
                          <w:p w14:paraId="1CE0E7B1" w14:textId="77777777" w:rsidR="008D5C3C" w:rsidRPr="00925CDA" w:rsidRDefault="008D5C3C" w:rsidP="00747090">
                            <w:pPr>
                              <w:jc w:val="left"/>
                              <w:rPr>
                                <w:rFonts w:ascii="Avenir Book" w:hAnsi="Avenir Book"/>
                                <w:color w:val="000000"/>
                                <w:sz w:val="16"/>
                                <w:szCs w:val="16"/>
                              </w:rPr>
                            </w:pPr>
                            <w:r w:rsidRPr="00925CDA">
                              <w:rPr>
                                <w:rFonts w:ascii="Avenir Book" w:hAnsi="Avenir Book"/>
                                <w:color w:val="000000"/>
                                <w:sz w:val="16"/>
                                <w:szCs w:val="16"/>
                              </w:rPr>
                              <w:t>26.8</w:t>
                            </w:r>
                          </w:p>
                        </w:tc>
                        <w:tc>
                          <w:tcPr>
                            <w:tcW w:w="899" w:type="dxa"/>
                          </w:tcPr>
                          <w:p w14:paraId="7B253482" w14:textId="77777777" w:rsidR="008D5C3C" w:rsidRPr="004F6A5F" w:rsidRDefault="008D5C3C" w:rsidP="00747090">
                            <w:pPr>
                              <w:jc w:val="left"/>
                              <w:rPr>
                                <w:rFonts w:ascii="Avenir Book" w:hAnsi="Avenir Book"/>
                                <w:color w:val="000000"/>
                                <w:sz w:val="16"/>
                                <w:szCs w:val="16"/>
                              </w:rPr>
                            </w:pPr>
                            <w:r w:rsidRPr="004F6A5F">
                              <w:rPr>
                                <w:rFonts w:ascii="Avenir Book" w:hAnsi="Avenir Book"/>
                                <w:color w:val="000000"/>
                                <w:sz w:val="16"/>
                                <w:szCs w:val="16"/>
                              </w:rPr>
                              <w:t>L &lt; .07</w:t>
                            </w:r>
                          </w:p>
                          <w:p w14:paraId="5D5C5CCE" w14:textId="77777777" w:rsidR="008D5C3C" w:rsidRPr="00A37B35" w:rsidRDefault="008D5C3C" w:rsidP="00747090">
                            <w:pPr>
                              <w:jc w:val="left"/>
                              <w:rPr>
                                <w:rFonts w:ascii="Avenir Book" w:hAnsi="Avenir Book"/>
                                <w:b/>
                                <w:color w:val="000000"/>
                                <w:sz w:val="16"/>
                                <w:szCs w:val="16"/>
                              </w:rPr>
                            </w:pPr>
                            <w:r w:rsidRPr="004F6A5F">
                              <w:rPr>
                                <w:rFonts w:ascii="Avenir Book" w:hAnsi="Avenir Book"/>
                                <w:color w:val="000000"/>
                                <w:sz w:val="16"/>
                                <w:szCs w:val="16"/>
                              </w:rPr>
                              <w:t>W &lt; .17</w:t>
                            </w:r>
                          </w:p>
                        </w:tc>
                      </w:tr>
                      <w:tr w:rsidR="008D5C3C" w:rsidRPr="00DA680F" w14:paraId="15D24F20" w14:textId="77777777" w:rsidTr="00E92B59">
                        <w:trPr>
                          <w:trHeight w:val="279"/>
                        </w:trPr>
                        <w:tc>
                          <w:tcPr>
                            <w:tcW w:w="1637" w:type="dxa"/>
                            <w:shd w:val="clear" w:color="auto" w:fill="auto"/>
                          </w:tcPr>
                          <w:p w14:paraId="1B413612" w14:textId="77777777" w:rsidR="008D5C3C" w:rsidRPr="00670F58" w:rsidRDefault="008D5C3C" w:rsidP="00747090">
                            <w:pPr>
                              <w:jc w:val="right"/>
                              <w:rPr>
                                <w:rFonts w:ascii="Avenir Book" w:hAnsi="Avenir Book"/>
                                <w:color w:val="000000"/>
                                <w:sz w:val="16"/>
                                <w:szCs w:val="16"/>
                              </w:rPr>
                            </w:pPr>
                            <w:r>
                              <w:rPr>
                                <w:rFonts w:ascii="Avenir Book" w:hAnsi="Avenir Book"/>
                                <w:color w:val="000000"/>
                                <w:sz w:val="16"/>
                                <w:szCs w:val="16"/>
                              </w:rPr>
                              <w:t># of discussion comments</w:t>
                            </w:r>
                          </w:p>
                        </w:tc>
                        <w:tc>
                          <w:tcPr>
                            <w:tcW w:w="990" w:type="dxa"/>
                            <w:shd w:val="clear" w:color="auto" w:fill="auto"/>
                          </w:tcPr>
                          <w:p w14:paraId="2FC411A7"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35</w:t>
                            </w:r>
                          </w:p>
                        </w:tc>
                        <w:tc>
                          <w:tcPr>
                            <w:tcW w:w="990" w:type="dxa"/>
                            <w:shd w:val="clear" w:color="auto" w:fill="auto"/>
                          </w:tcPr>
                          <w:p w14:paraId="0FE60797"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35</w:t>
                            </w:r>
                          </w:p>
                        </w:tc>
                        <w:tc>
                          <w:tcPr>
                            <w:tcW w:w="632" w:type="dxa"/>
                          </w:tcPr>
                          <w:p w14:paraId="06BDF01E"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10</w:t>
                            </w:r>
                          </w:p>
                        </w:tc>
                        <w:tc>
                          <w:tcPr>
                            <w:tcW w:w="899" w:type="dxa"/>
                          </w:tcPr>
                          <w:p w14:paraId="3FB17495" w14:textId="77777777" w:rsidR="008D5C3C" w:rsidRDefault="008D5C3C" w:rsidP="00747090">
                            <w:pPr>
                              <w:jc w:val="left"/>
                              <w:rPr>
                                <w:rFonts w:ascii="Avenir Book" w:hAnsi="Avenir Book"/>
                                <w:color w:val="000000"/>
                                <w:sz w:val="16"/>
                                <w:szCs w:val="16"/>
                              </w:rPr>
                            </w:pPr>
                            <w:r>
                              <w:rPr>
                                <w:rFonts w:ascii="Avenir Book" w:hAnsi="Avenir Book"/>
                                <w:color w:val="000000"/>
                                <w:sz w:val="16"/>
                                <w:szCs w:val="16"/>
                              </w:rPr>
                              <w:t xml:space="preserve">- </w:t>
                            </w:r>
                          </w:p>
                        </w:tc>
                      </w:tr>
                    </w:tbl>
                    <w:p w14:paraId="40322DAE" w14:textId="77777777" w:rsidR="008D5C3C" w:rsidRDefault="008D5C3C" w:rsidP="00A35D63">
                      <w:pPr>
                        <w:pStyle w:val="Caption"/>
                      </w:pPr>
                      <w:r>
                        <w:t xml:space="preserve">Table </w:t>
                      </w:r>
                      <w:r w:rsidR="00DF7C63">
                        <w:fldChar w:fldCharType="begin"/>
                      </w:r>
                      <w:r w:rsidR="00DF7C63">
                        <w:instrText xml:space="preserve"> SEQ Table \* ARABIC </w:instrText>
                      </w:r>
                      <w:r w:rsidR="00DF7C63">
                        <w:fldChar w:fldCharType="separate"/>
                      </w:r>
                      <w:r w:rsidR="00F2096A">
                        <w:rPr>
                          <w:noProof/>
                        </w:rPr>
                        <w:t>2</w:t>
                      </w:r>
                      <w:r w:rsidR="00DF7C63">
                        <w:rPr>
                          <w:noProof/>
                        </w:rPr>
                        <w:fldChar w:fldCharType="end"/>
                      </w:r>
                      <w:r>
                        <w:t xml:space="preserve">: </w:t>
                      </w:r>
                      <w:r w:rsidRPr="00052563">
                        <w:t>Summary of results from experiment</w:t>
                      </w:r>
                    </w:p>
                  </w:txbxContent>
                </v:textbox>
                <w10:wrap type="topAndBottom" anchory="margin"/>
              </v:shape>
            </w:pict>
          </mc:Fallback>
        </mc:AlternateContent>
      </w:r>
      <w:r w:rsidR="00C75ACF" w:rsidRPr="00127E2B">
        <w:t>That participants asked many questions about diet and none about genetics is consistent with patterns of where lead users innovate, and where they don’t</w:t>
      </w:r>
      <w:r w:rsidR="008D6588">
        <w:t xml:space="preserve"> </w:t>
      </w:r>
      <w:r w:rsidR="008D6588">
        <w:fldChar w:fldCharType="begin" w:fldLock="1"/>
      </w:r>
      <w:r w:rsidR="007A3C8D">
        <w:instrText>ADDIN CSL_CITATION { "citationItems" : [ { "id" : "ITEM-1", "itemData" : { "author" : [ { "dropping-particle" : "", "family" : "Hippel", "given" : "Eric", "non-dropping-particle" : "von", "parse-names" : false, "suffix" : "" } ], "id" : "ITEM-1", "issued" : { "date-parts" : [ [ "2005" ] ] }, "publisher" : "MIT Press", "title" : "Democratizing innovation: The evolving phenomenon of user innovation", "type" : "book" }, "uris" : [ "http://www.mendeley.com/documents/?uuid=f6525e2f-a596-4b3f-ac20-b3f026721303" ] } ], "mendeley" : { "formattedCitation" : "[31]", "plainTextFormattedCitation" : "[31]", "previouslyFormattedCitation" : "[31]" }, "properties" : { "noteIndex" : 0 }, "schema" : "https://github.com/citation-style-language/schema/raw/master/csl-citation.json" }</w:instrText>
      </w:r>
      <w:r w:rsidR="008D6588">
        <w:fldChar w:fldCharType="separate"/>
      </w:r>
      <w:r w:rsidR="008536B3" w:rsidRPr="008536B3">
        <w:rPr>
          <w:noProof/>
        </w:rPr>
        <w:t>[31]</w:t>
      </w:r>
      <w:r w:rsidR="008D6588">
        <w:fldChar w:fldCharType="end"/>
      </w:r>
      <w:r w:rsidR="00C75ACF" w:rsidRPr="00127E2B">
        <w:t>.</w:t>
      </w:r>
      <w:r w:rsidR="00C848A9" w:rsidRPr="00127E2B">
        <w:rPr>
          <w:bCs/>
          <w:kern w:val="32"/>
        </w:rPr>
        <w:t xml:space="preserve"> </w:t>
      </w:r>
      <w:r w:rsidR="00435D07">
        <w:rPr>
          <w:bCs/>
          <w:kern w:val="32"/>
        </w:rPr>
        <w:t>L</w:t>
      </w:r>
      <w:r w:rsidR="00D920EA" w:rsidRPr="00127E2B">
        <w:rPr>
          <w:kern w:val="32"/>
        </w:rPr>
        <w:t>ead</w:t>
      </w:r>
      <w:r w:rsidR="00487B03" w:rsidRPr="00127E2B">
        <w:rPr>
          <w:kern w:val="32"/>
        </w:rPr>
        <w:t xml:space="preserve">-user innovation works best </w:t>
      </w:r>
      <w:r w:rsidR="00C75ACF" w:rsidRPr="00127E2B">
        <w:rPr>
          <w:kern w:val="32"/>
        </w:rPr>
        <w:t>for</w:t>
      </w:r>
      <w:r w:rsidR="00487B03" w:rsidRPr="00127E2B">
        <w:rPr>
          <w:kern w:val="32"/>
        </w:rPr>
        <w:t xml:space="preserve"> “need-</w:t>
      </w:r>
      <w:r w:rsidR="00487B03" w:rsidRPr="00F35FE6">
        <w:rPr>
          <w:kern w:val="32"/>
        </w:rPr>
        <w:t>intensive”</w:t>
      </w:r>
      <w:r w:rsidR="00C75ACF">
        <w:rPr>
          <w:kern w:val="32"/>
        </w:rPr>
        <w:t xml:space="preserve"> problems</w:t>
      </w:r>
      <w:r w:rsidR="00487B03" w:rsidRPr="00F35FE6">
        <w:rPr>
          <w:kern w:val="32"/>
        </w:rPr>
        <w:t xml:space="preserve"> where people’s lived experie</w:t>
      </w:r>
      <w:r w:rsidR="004238D6">
        <w:rPr>
          <w:kern w:val="32"/>
        </w:rPr>
        <w:t xml:space="preserve">nces provide the key ingredient, e.g., </w:t>
      </w:r>
      <w:r w:rsidR="00487B03" w:rsidRPr="00F35FE6">
        <w:rPr>
          <w:kern w:val="32"/>
        </w:rPr>
        <w:t xml:space="preserve">a snowboarder who </w:t>
      </w:r>
      <w:r w:rsidR="009B37C7">
        <w:rPr>
          <w:kern w:val="32"/>
        </w:rPr>
        <w:t>cuts</w:t>
      </w:r>
      <w:r w:rsidR="00487B03" w:rsidRPr="00F35FE6">
        <w:rPr>
          <w:kern w:val="32"/>
        </w:rPr>
        <w:t xml:space="preserve"> their boots to</w:t>
      </w:r>
      <w:r w:rsidR="002D51A0">
        <w:rPr>
          <w:kern w:val="32"/>
        </w:rPr>
        <w:t xml:space="preserve"> improve fit</w:t>
      </w:r>
      <w:r w:rsidR="00487B03">
        <w:rPr>
          <w:kern w:val="32"/>
        </w:rPr>
        <w:t xml:space="preserve">. </w:t>
      </w:r>
      <w:r w:rsidR="00F16BF1">
        <w:rPr>
          <w:kern w:val="32"/>
        </w:rPr>
        <w:t>These</w:t>
      </w:r>
      <w:r w:rsidR="00487B03" w:rsidRPr="00F35FE6">
        <w:rPr>
          <w:kern w:val="32"/>
        </w:rPr>
        <w:t xml:space="preserve"> innovations arise through trial and error</w:t>
      </w:r>
      <w:r w:rsidR="00F469AD">
        <w:rPr>
          <w:kern w:val="32"/>
        </w:rPr>
        <w:t>,</w:t>
      </w:r>
      <w:r w:rsidR="00487B03" w:rsidRPr="00F35FE6">
        <w:rPr>
          <w:kern w:val="32"/>
        </w:rPr>
        <w:t xml:space="preserve"> </w:t>
      </w:r>
      <w:r w:rsidR="0016444A">
        <w:rPr>
          <w:kern w:val="32"/>
        </w:rPr>
        <w:t>and solution</w:t>
      </w:r>
      <w:r w:rsidR="00487B03" w:rsidRPr="00F35FE6">
        <w:rPr>
          <w:kern w:val="32"/>
        </w:rPr>
        <w:t xml:space="preserve"> efficacy is readily observable. Lead-user innovation is less </w:t>
      </w:r>
      <w:r w:rsidR="00087505">
        <w:rPr>
          <w:kern w:val="32"/>
        </w:rPr>
        <w:t>common with</w:t>
      </w:r>
      <w:r w:rsidR="00487B03" w:rsidRPr="00F35FE6">
        <w:rPr>
          <w:kern w:val="32"/>
        </w:rPr>
        <w:t xml:space="preserve"> “solution intensive”</w:t>
      </w:r>
      <w:r w:rsidR="00087505">
        <w:rPr>
          <w:kern w:val="32"/>
        </w:rPr>
        <w:t xml:space="preserve"> problems</w:t>
      </w:r>
      <w:r w:rsidR="00BA4965">
        <w:rPr>
          <w:kern w:val="32"/>
        </w:rPr>
        <w:t xml:space="preserve">, </w:t>
      </w:r>
      <w:r w:rsidR="00055FE5">
        <w:rPr>
          <w:kern w:val="32"/>
        </w:rPr>
        <w:t>where highly technical knowledge, access to equipment, and/or significant financial capital are critical</w:t>
      </w:r>
      <w:r w:rsidR="00487B03" w:rsidRPr="00F35FE6">
        <w:rPr>
          <w:kern w:val="32"/>
        </w:rPr>
        <w:t>.</w:t>
      </w:r>
      <w:r w:rsidR="00814B38">
        <w:rPr>
          <w:kern w:val="32"/>
        </w:rPr>
        <w:t xml:space="preserve"> </w:t>
      </w:r>
    </w:p>
    <w:p w14:paraId="44FB3206" w14:textId="77777777" w:rsidR="0096391E" w:rsidRDefault="0096391E" w:rsidP="0096391E">
      <w:pPr>
        <w:pStyle w:val="Heading3"/>
      </w:pPr>
      <w:r>
        <w:t>Does browsing displace contributing?</w:t>
      </w:r>
    </w:p>
    <w:p w14:paraId="73BAD6C2" w14:textId="77777777" w:rsidR="0096391E" w:rsidRPr="009D4A10" w:rsidRDefault="0096391E" w:rsidP="0096391E">
      <w:pPr>
        <w:rPr>
          <w:bCs/>
          <w:kern w:val="32"/>
        </w:rPr>
      </w:pPr>
      <w:r w:rsidRPr="009D4A10">
        <w:rPr>
          <w:bCs/>
          <w:kern w:val="32"/>
        </w:rPr>
        <w:t xml:space="preserve">Participants spent most of the lab session browsing discussions and learning material. </w:t>
      </w:r>
      <w:r w:rsidR="009D4A10" w:rsidRPr="009D4A10">
        <w:rPr>
          <w:bCs/>
          <w:kern w:val="32"/>
        </w:rPr>
        <w:t>By our observation,</w:t>
      </w:r>
      <w:r w:rsidRPr="009D4A10">
        <w:rPr>
          <w:bCs/>
          <w:kern w:val="32"/>
        </w:rPr>
        <w:t xml:space="preserve"> later participants spent more time using the system in </w:t>
      </w:r>
      <w:r w:rsidR="009B37C7" w:rsidRPr="009D4A10">
        <w:rPr>
          <w:bCs/>
          <w:kern w:val="32"/>
        </w:rPr>
        <w:t>the lab</w:t>
      </w:r>
      <w:r w:rsidRPr="009D4A10">
        <w:rPr>
          <w:bCs/>
          <w:kern w:val="32"/>
        </w:rPr>
        <w:t xml:space="preserve">. </w:t>
      </w:r>
      <w:r w:rsidR="009B37C7" w:rsidRPr="009D4A10">
        <w:rPr>
          <w:bCs/>
          <w:kern w:val="32"/>
        </w:rPr>
        <w:t>D</w:t>
      </w:r>
      <w:r w:rsidRPr="009D4A10">
        <w:rPr>
          <w:bCs/>
          <w:kern w:val="32"/>
        </w:rPr>
        <w:t xml:space="preserve">espite spending more time </w:t>
      </w:r>
      <w:r w:rsidR="006B4A63">
        <w:rPr>
          <w:bCs/>
          <w:kern w:val="32"/>
        </w:rPr>
        <w:t>browsing</w:t>
      </w:r>
      <w:r w:rsidR="00780617">
        <w:rPr>
          <w:bCs/>
          <w:kern w:val="32"/>
        </w:rPr>
        <w:t xml:space="preserve"> discussions</w:t>
      </w:r>
      <w:r w:rsidR="006B4A63">
        <w:rPr>
          <w:bCs/>
          <w:kern w:val="32"/>
        </w:rPr>
        <w:t>,</w:t>
      </w:r>
      <w:r w:rsidRPr="009D4A10">
        <w:rPr>
          <w:bCs/>
          <w:kern w:val="32"/>
        </w:rPr>
        <w:t xml:space="preserve"> </w:t>
      </w:r>
      <w:r w:rsidR="009D4A10" w:rsidRPr="009D4A10">
        <w:rPr>
          <w:bCs/>
          <w:kern w:val="32"/>
        </w:rPr>
        <w:t xml:space="preserve">we think </w:t>
      </w:r>
      <w:r w:rsidRPr="009D4A10">
        <w:rPr>
          <w:bCs/>
          <w:kern w:val="32"/>
        </w:rPr>
        <w:t xml:space="preserve">later participants </w:t>
      </w:r>
      <w:r w:rsidR="009D4A10" w:rsidRPr="009D4A10">
        <w:rPr>
          <w:bCs/>
          <w:kern w:val="32"/>
        </w:rPr>
        <w:t>added</w:t>
      </w:r>
      <w:r w:rsidRPr="009D4A10">
        <w:rPr>
          <w:bCs/>
          <w:kern w:val="32"/>
        </w:rPr>
        <w:t xml:space="preserve"> </w:t>
      </w:r>
      <w:r w:rsidR="009D4A10">
        <w:rPr>
          <w:bCs/>
          <w:kern w:val="32"/>
        </w:rPr>
        <w:t xml:space="preserve">fewer </w:t>
      </w:r>
      <w:r w:rsidRPr="009D4A10">
        <w:rPr>
          <w:bCs/>
          <w:kern w:val="32"/>
        </w:rPr>
        <w:t xml:space="preserve">questions. Participants mentioned that </w:t>
      </w:r>
      <w:r w:rsidRPr="009D4A10">
        <w:rPr>
          <w:bCs/>
          <w:kern w:val="32"/>
        </w:rPr>
        <w:t xml:space="preserve">browsing and answering questions felt like “contributing” without putting in a lot of effort. Participants also </w:t>
      </w:r>
      <w:r w:rsidR="009D4A10" w:rsidRPr="009D4A10">
        <w:rPr>
          <w:bCs/>
          <w:kern w:val="32"/>
        </w:rPr>
        <w:t>reported</w:t>
      </w:r>
      <w:r w:rsidRPr="009D4A10">
        <w:rPr>
          <w:bCs/>
          <w:kern w:val="32"/>
        </w:rPr>
        <w:t xml:space="preserve"> that they had to break a mental barrier to publicly post a discussion comment or question. </w:t>
      </w:r>
    </w:p>
    <w:p w14:paraId="61CDD4B9" w14:textId="77777777" w:rsidR="00DF1F8D" w:rsidRDefault="00DF1F8D" w:rsidP="008A2F38">
      <w:pPr>
        <w:pStyle w:val="Heading2"/>
      </w:pPr>
      <w:r>
        <w:t>Limitations</w:t>
      </w:r>
    </w:p>
    <w:p w14:paraId="3066ADFA" w14:textId="77777777" w:rsidR="00FA5F78" w:rsidRDefault="00986489" w:rsidP="00752D91">
      <w:r>
        <w:t>Participants</w:t>
      </w:r>
      <w:r w:rsidR="00F64304">
        <w:t xml:space="preserve"> could login as little or as many times</w:t>
      </w:r>
      <w:r w:rsidR="00854A78">
        <w:t xml:space="preserve"> as they wished</w:t>
      </w:r>
      <w:r w:rsidR="00F64304">
        <w:t>.</w:t>
      </w:r>
      <w:r w:rsidR="00BE10FB">
        <w:t xml:space="preserve"> </w:t>
      </w:r>
      <w:r w:rsidR="00A11E5F">
        <w:t>O</w:t>
      </w:r>
      <w:r w:rsidR="002C78CD">
        <w:t xml:space="preserve">ne participant commented that even though </w:t>
      </w:r>
      <w:r w:rsidR="00F64304">
        <w:t xml:space="preserve">she had </w:t>
      </w:r>
      <w:r w:rsidR="002C78CD">
        <w:t xml:space="preserve">some ideas </w:t>
      </w:r>
      <w:r w:rsidR="00F64304">
        <w:t>to add, sh</w:t>
      </w:r>
      <w:r w:rsidR="008854D3">
        <w:t>e was conscious of</w:t>
      </w:r>
      <w:r w:rsidR="00F64304">
        <w:t xml:space="preserve"> </w:t>
      </w:r>
      <w:r w:rsidR="00314826">
        <w:t>disclosing information about</w:t>
      </w:r>
      <w:r w:rsidR="00F64304">
        <w:t xml:space="preserve"> her personal life</w:t>
      </w:r>
      <w:r w:rsidR="003D0A63">
        <w:t xml:space="preserve"> (participants were anonymous)</w:t>
      </w:r>
      <w:r w:rsidR="00F64304">
        <w:t>.</w:t>
      </w:r>
      <w:r w:rsidR="00894A0A">
        <w:t xml:space="preserve"> </w:t>
      </w:r>
      <w:r w:rsidR="0035175D">
        <w:t>It may be that using the tool in an experiment made them more cautious of what they added or commented.</w:t>
      </w:r>
    </w:p>
    <w:p w14:paraId="6E2D1174" w14:textId="77777777" w:rsidR="002A3D4F" w:rsidRPr="008A2F38" w:rsidRDefault="00985674" w:rsidP="002A3D4F">
      <w:pPr>
        <w:rPr>
          <w:noProof/>
        </w:rPr>
      </w:pPr>
      <w:r>
        <w:t>A</w:t>
      </w:r>
      <w:r w:rsidR="00ED72B0" w:rsidRPr="003416E9">
        <w:t>s a web application, participants assumed comparable facilities</w:t>
      </w:r>
      <w:r w:rsidR="00ED72B0">
        <w:t xml:space="preserve"> to forum/ discussion sites like Quora. </w:t>
      </w:r>
      <w:r w:rsidR="00742678">
        <w:t>This exemplifies a challenge of testing research prototypes: the absence of production-level features can change participants’ impressions and possibly their behavior.</w:t>
      </w:r>
    </w:p>
    <w:p w14:paraId="520393D6" w14:textId="77777777" w:rsidR="00EC62F3" w:rsidRPr="00742678" w:rsidRDefault="004B184B" w:rsidP="008A2F38">
      <w:pPr>
        <w:pStyle w:val="Heading1"/>
      </w:pPr>
      <w:r w:rsidRPr="00742678">
        <w:t>science with learners</w:t>
      </w:r>
      <w:r>
        <w:t>:</w:t>
      </w:r>
      <w:r w:rsidRPr="00742678">
        <w:t xml:space="preserve"> </w:t>
      </w:r>
      <w:r w:rsidR="00EC62F3" w:rsidRPr="00742678">
        <w:t xml:space="preserve">Promise </w:t>
      </w:r>
      <w:r>
        <w:t>&amp; challenges</w:t>
      </w:r>
      <w:r w:rsidR="00EC62F3" w:rsidRPr="00742678">
        <w:t xml:space="preserve"> </w:t>
      </w:r>
    </w:p>
    <w:p w14:paraId="6E4B6CF4" w14:textId="77777777" w:rsidR="00741231" w:rsidRPr="003810F5" w:rsidRDefault="00741231" w:rsidP="008A2F38">
      <w:pPr>
        <w:rPr>
          <w:kern w:val="32"/>
        </w:rPr>
      </w:pPr>
      <w:r>
        <w:t>This paper investigated the merits o</w:t>
      </w:r>
      <w:r w:rsidR="009016C2">
        <w:t>f combining learning and contributing</w:t>
      </w:r>
      <w:r w:rsidR="009A0801" w:rsidRPr="00745C86">
        <w:t xml:space="preserve">. </w:t>
      </w:r>
      <w:r w:rsidR="002072C9">
        <w:t>While</w:t>
      </w:r>
      <w:r w:rsidR="00745C86" w:rsidRPr="00745C86">
        <w:t xml:space="preserve"> </w:t>
      </w:r>
      <w:r w:rsidR="000C3670" w:rsidRPr="00745C86">
        <w:t>experiment</w:t>
      </w:r>
      <w:r w:rsidR="00745C86">
        <w:t>al results</w:t>
      </w:r>
      <w:r w:rsidR="000C3670" w:rsidRPr="00745C86">
        <w:t xml:space="preserve"> </w:t>
      </w:r>
      <w:r w:rsidRPr="004F6A5F">
        <w:t xml:space="preserve">did not </w:t>
      </w:r>
      <w:r w:rsidR="00745C86" w:rsidRPr="004F6A5F">
        <w:t xml:space="preserve">show </w:t>
      </w:r>
      <w:r w:rsidRPr="004F6A5F">
        <w:t xml:space="preserve">the </w:t>
      </w:r>
      <w:r w:rsidR="004B184B" w:rsidRPr="004F6A5F">
        <w:t xml:space="preserve">hypothesized </w:t>
      </w:r>
      <w:r w:rsidRPr="004F6A5F">
        <w:t>additive benefits</w:t>
      </w:r>
      <w:r w:rsidR="00745C86" w:rsidRPr="00745C86">
        <w:t>, w</w:t>
      </w:r>
      <w:r w:rsidR="00ED64DD" w:rsidRPr="00745C86">
        <w:t>e still believe this combination has potential.</w:t>
      </w:r>
      <w:r w:rsidR="00B77C6C" w:rsidRPr="00745C86">
        <w:t xml:space="preserve"> </w:t>
      </w:r>
      <w:r w:rsidR="003810F5">
        <w:rPr>
          <w:kern w:val="32"/>
        </w:rPr>
        <w:t>Is it intrinsically self-contradictory to ask learners to contribute scientific ideas? Not necessarily. In addition to the diversity benefits that the global community brings, those with brand new knowledge can, for example, give useful feedback to peers</w:t>
      </w:r>
      <w:r w:rsidR="008D6588">
        <w:rPr>
          <w:kern w:val="32"/>
        </w:rPr>
        <w:t xml:space="preserve"> </w:t>
      </w:r>
      <w:r w:rsidR="008D6588">
        <w:rPr>
          <w:kern w:val="32"/>
        </w:rPr>
        <w:fldChar w:fldCharType="begin" w:fldLock="1"/>
      </w:r>
      <w:r w:rsidR="008536B3">
        <w:rPr>
          <w:kern w:val="32"/>
        </w:rPr>
        <w:instrText>ADDIN CSL_CITATION { "citationItems" : [ { "id" : "ITEM-1", "itemData" : { "DOI" : "10.1145/2505057", "ISBN" : "1073-0516", "ISSN" : "10730516", "PMID" : "22469268", "abstract" : "Peer and self-assessment offer an opportunity to scale both assessment and learning to global classrooms. This article reports our experiences with two iterations of the first large online class to use peer and selfassessment. In this class, peer grades correlated highly with staff-assigned grades. The second iteration had 42.9% of students' grades within 5% of the staff grade, and 65.5% within 10%. On average, students assessed their work 7% higher than staff did. Students also rated peers' work from their own country 3.6% higher than those from elsewhere. We performed three experiments to improve grading accuracy. We found that giving students feedback about their grading bias increased subsequent accuracy. We introduce short, customizable feedback snippets that cover common issues with assignments, providing students more qualitative peer feedback. Finally, we introduce a data-driven approach that highlights high-variance items for improvement. We find that rubrics that use a parallel sentence structure, unambiguous wording, and well-specified dimensions have lower variance. After revising rubrics, median grading error decreased from 12.4% to 9.9%. \u00a9 2013 ACM 1073-0516/2013/12-ART33.", "author" : [ { "dropping-particle" : "", "family" : "Kulkarni", "given" : "Chinmay", "non-dropping-particle" : "", "parse-names" : false, "suffix" : "" }, { "dropping-particle" : "", "family" : "Wei", "given" : "Koh Pang", "non-dropping-particle" : "", "parse-names" : false, "suffix" : "" }, { "dropping-particle" : "", "family" : "Le", "given" : "Huy", "non-dropping-particle" : "", "parse-names" : false, "suffix" : "" }, { "dropping-particle" : "", "family" : "Chia", "given" : "Daniel", "non-dropping-particle" : "", "parse-names" : false, "suffix" : "" }, { "dropping-particle" : "", "family" : "Papadopoulos", "given" : "Kathryn", "non-dropping-particle" : "", "parse-names" : false, "suffix" : "" }, { "dropping-particle" : "", "family" : "Cheng", "given" : "Justin", "non-dropping-particle" : "", "parse-names" : false, "suffix" : "" }, { "dropping-particle" : "", "family" : "Koller", "given" : "Daphne", "non-dropping-particle" : "", "parse-names" : false, "suffix" : "" }, { "dropping-particle" : "", "family" : "Klemmer", "given" : "Scott R.", "non-dropping-particle" : "", "parse-names" : false, "suffix" : "" } ], "container-title" : "ACM Transactions on Computer-Human Interaction", "id" : "ITEM-1", "issue" : "6", "issued" : { "date-parts" : [ [ "2013" ] ] }, "page" : "1-31", "title" : "Peer and self assessment in massive online classes", "type" : "article-journal", "volume" : "20" }, "uris" : [ "http://www.mendeley.com/documents/?uuid=389a9795-2432-4d9e-9774-24f99ee31032" ] } ], "mendeley" : { "formattedCitation" : "[41]", "plainTextFormattedCitation" : "[41]", "previouslyFormattedCitation" : "[41]" }, "properties" : { "noteIndex" : 0 }, "schema" : "https://github.com/citation-style-language/schema/raw/master/csl-citation.json" }</w:instrText>
      </w:r>
      <w:r w:rsidR="008D6588">
        <w:rPr>
          <w:kern w:val="32"/>
        </w:rPr>
        <w:fldChar w:fldCharType="separate"/>
      </w:r>
      <w:r w:rsidR="008536B3" w:rsidRPr="008536B3">
        <w:rPr>
          <w:noProof/>
          <w:kern w:val="32"/>
        </w:rPr>
        <w:t>[41]</w:t>
      </w:r>
      <w:r w:rsidR="008D6588">
        <w:rPr>
          <w:kern w:val="32"/>
        </w:rPr>
        <w:fldChar w:fldCharType="end"/>
      </w:r>
      <w:r w:rsidR="003810F5">
        <w:rPr>
          <w:kern w:val="32"/>
        </w:rPr>
        <w:t>. Furthermore, the newl</w:t>
      </w:r>
      <w:r w:rsidR="00C60CB3">
        <w:rPr>
          <w:kern w:val="32"/>
        </w:rPr>
        <w:t>y-</w:t>
      </w:r>
      <w:r w:rsidR="003810F5">
        <w:rPr>
          <w:kern w:val="32"/>
        </w:rPr>
        <w:t xml:space="preserve">aware sometimes articulate useful insights that familiarity has blinded </w:t>
      </w:r>
      <w:r w:rsidR="003810F5" w:rsidRPr="008E2D7A">
        <w:rPr>
          <w:kern w:val="32"/>
        </w:rPr>
        <w:t>experts to</w:t>
      </w:r>
      <w:r w:rsidR="008D6588" w:rsidRPr="0006067C">
        <w:rPr>
          <w:kern w:val="32"/>
        </w:rPr>
        <w:t xml:space="preserve"> </w:t>
      </w:r>
      <w:r w:rsidR="008D6588" w:rsidRPr="002825B9">
        <w:rPr>
          <w:kern w:val="32"/>
        </w:rPr>
        <w:fldChar w:fldCharType="begin" w:fldLock="1"/>
      </w:r>
      <w:r w:rsidR="008536B3">
        <w:rPr>
          <w:kern w:val="32"/>
        </w:rPr>
        <w:instrText>ADDIN CSL_CITATION { "citationItems" : [ { "id" : "ITEM-1", "itemData" : { "DOI" : "10.1037/1076-898X.5.2.205", "ISBN" : "1939-2192", "ISSN" : "1076-898X", "abstract" : "Experts are often called on to predict the performance of novices, but cognitive heuristics may interfere with experts' ability to capitalize on their superior knowledge hi predicting novice task performance. In Study 1, experts, intermediate users, and novices predicted the time it would take novices to complete a complex task. In Study 2, expertise was experimen- tally manipulated. In both studies, those with more expertise were worse predictors of novice performance times and were resistant to debiasing techniques intended to reduce underestimation. Findings from these studies suggest that experts may have a cognitive handicap that leads to underesti- mating the difficulty novices face and that those with an intermediate level of expertise may be more accurate in predicting novices' performance.", "author" : [ { "dropping-particle" : "", "family" : "Hinds", "given" : "Pamela J.", "non-dropping-particle" : "", "parse-names" : false, "suffix" : "" } ], "container-title" : "Journal of Experimental Psychology: Applied", "id" : "ITEM-1", "issue" : "2", "issued" : { "date-parts" : [ [ "1999" ] ] }, "page" : "205-221", "title" : "The curse of expertise: The effects of expertise and debiasing methods on prediction of novice performance.", "type" : "article-journal", "volume" : "5" }, "uris" : [ "http://www.mendeley.com/documents/?uuid=2cff690c-64a7-493c-bde5-8ea474cf6dbd" ] } ], "mendeley" : { "formattedCitation" : "[30]", "plainTextFormattedCitation" : "[30]", "previouslyFormattedCitation" : "[30]" }, "properties" : { "noteIndex" : 0 }, "schema" : "https://github.com/citation-style-language/schema/raw/master/csl-citation.json" }</w:instrText>
      </w:r>
      <w:r w:rsidR="008D6588" w:rsidRPr="002825B9">
        <w:rPr>
          <w:kern w:val="32"/>
        </w:rPr>
        <w:fldChar w:fldCharType="separate"/>
      </w:r>
      <w:r w:rsidR="008536B3" w:rsidRPr="008536B3">
        <w:rPr>
          <w:noProof/>
          <w:kern w:val="32"/>
        </w:rPr>
        <w:t>[30]</w:t>
      </w:r>
      <w:r w:rsidR="008D6588" w:rsidRPr="002825B9">
        <w:rPr>
          <w:kern w:val="32"/>
        </w:rPr>
        <w:fldChar w:fldCharType="end"/>
      </w:r>
      <w:r w:rsidR="003810F5" w:rsidRPr="008E2D7A">
        <w:rPr>
          <w:kern w:val="32"/>
        </w:rPr>
        <w:t xml:space="preserve">. </w:t>
      </w:r>
      <w:r w:rsidR="00F05905" w:rsidRPr="008E2D7A">
        <w:t>Drawing</w:t>
      </w:r>
      <w:r w:rsidR="00F05905">
        <w:t xml:space="preserve"> on the results, </w:t>
      </w:r>
      <w:r w:rsidR="001E5DD1">
        <w:t>related literature</w:t>
      </w:r>
      <w:r w:rsidR="00F05905">
        <w:t>, and our intuitions</w:t>
      </w:r>
      <w:r w:rsidR="00427BCD">
        <w:t xml:space="preserve">, </w:t>
      </w:r>
      <w:r w:rsidR="002770B0">
        <w:t>h</w:t>
      </w:r>
      <w:r w:rsidR="00B77C6C">
        <w:t xml:space="preserve">ere are avenues that might find additive benefits where this </w:t>
      </w:r>
      <w:r w:rsidR="006349CD">
        <w:t>experiment</w:t>
      </w:r>
      <w:r w:rsidR="00B77C6C">
        <w:t xml:space="preserve"> did not.</w:t>
      </w:r>
    </w:p>
    <w:p w14:paraId="5E9FC247" w14:textId="77777777" w:rsidR="00B24FC4" w:rsidRDefault="00046632" w:rsidP="00B24FC4">
      <w:pPr>
        <w:pStyle w:val="Heading3"/>
      </w:pPr>
      <w:r>
        <w:t>Aligning objectives</w:t>
      </w:r>
    </w:p>
    <w:p w14:paraId="31ECFE87" w14:textId="77777777" w:rsidR="0039784F" w:rsidRDefault="008156B1">
      <w:r>
        <w:t>The paper</w:t>
      </w:r>
      <w:r w:rsidR="00A230FC">
        <w:t>’s experiment</w:t>
      </w:r>
      <w:r>
        <w:t xml:space="preserve"> </w:t>
      </w:r>
      <w:r w:rsidR="00284C2F">
        <w:t>gave</w:t>
      </w:r>
      <w:r>
        <w:t xml:space="preserve"> participants</w:t>
      </w:r>
      <w:r w:rsidR="00284C2F">
        <w:t xml:space="preserve"> two objectives</w:t>
      </w:r>
      <w:r>
        <w:t>: tak</w:t>
      </w:r>
      <w:r w:rsidR="0037541E">
        <w:t>e</w:t>
      </w:r>
      <w:r>
        <w:t xml:space="preserve"> a summative </w:t>
      </w:r>
      <w:r w:rsidR="00531832">
        <w:t>test</w:t>
      </w:r>
      <w:r>
        <w:t xml:space="preserve"> and generat</w:t>
      </w:r>
      <w:r w:rsidR="0037541E">
        <w:t>e</w:t>
      </w:r>
      <w:r>
        <w:t xml:space="preserve"> ideas for lifestyle-microbiome relationships. While both relate to the same general topic—the microbiome—the</w:t>
      </w:r>
      <w:r w:rsidR="004B184B">
        <w:t xml:space="preserve"> “doing”</w:t>
      </w:r>
      <w:r w:rsidR="00FD6F9B">
        <w:t xml:space="preserve"> of each was quite different</w:t>
      </w:r>
      <w:r>
        <w:t xml:space="preserve">. For example, the question </w:t>
      </w:r>
      <w:r w:rsidR="00FD6F9B">
        <w:t xml:space="preserve">that the fewest participants answered correctly </w:t>
      </w:r>
      <w:r>
        <w:t>asked which type of bacteria population would be affected by a behavior change</w:t>
      </w:r>
      <w:r w:rsidR="001630D7">
        <w:t xml:space="preserve"> </w:t>
      </w:r>
      <w:commentRangeStart w:id="28"/>
      <w:r w:rsidR="001630D7">
        <w:t>(</w:t>
      </w:r>
      <w:r w:rsidR="00FF783F">
        <w:fldChar w:fldCharType="begin"/>
      </w:r>
      <w:r w:rsidR="00FF783F">
        <w:instrText xml:space="preserve"> REF _Ref345803345 \h </w:instrText>
      </w:r>
      <w:r w:rsidR="00FF783F">
        <w:fldChar w:fldCharType="separate"/>
      </w:r>
      <w:r w:rsidR="00F2096A">
        <w:t xml:space="preserve">Figure </w:t>
      </w:r>
      <w:r w:rsidR="00F2096A">
        <w:rPr>
          <w:noProof/>
        </w:rPr>
        <w:t>10</w:t>
      </w:r>
      <w:r w:rsidR="00FF783F">
        <w:fldChar w:fldCharType="end"/>
      </w:r>
      <w:r w:rsidR="001630D7">
        <w:t>)</w:t>
      </w:r>
      <w:r>
        <w:t xml:space="preserve">. </w:t>
      </w:r>
      <w:commentRangeEnd w:id="28"/>
      <w:r w:rsidR="00A731A1">
        <w:rPr>
          <w:rStyle w:val="CommentReference"/>
        </w:rPr>
        <w:commentReference w:id="28"/>
      </w:r>
      <w:r>
        <w:t xml:space="preserve">While the </w:t>
      </w:r>
      <w:r w:rsidR="00D23BCB">
        <w:t>test</w:t>
      </w:r>
      <w:r>
        <w:t xml:space="preserve"> emphasized specific biological </w:t>
      </w:r>
      <w:r w:rsidR="00E646E9">
        <w:t>facts like this</w:t>
      </w:r>
      <w:r>
        <w:t xml:space="preserve">, </w:t>
      </w:r>
      <w:r w:rsidR="00FD6F9B">
        <w:t xml:space="preserve">participants’ </w:t>
      </w:r>
      <w:r>
        <w:t xml:space="preserve">GutBoard </w:t>
      </w:r>
      <w:r w:rsidR="00D678E9">
        <w:t xml:space="preserve">questions </w:t>
      </w:r>
      <w:r>
        <w:t>were much more general. Consequently, it</w:t>
      </w:r>
      <w:r w:rsidR="00F931D8">
        <w:t xml:space="preserve"> i</w:t>
      </w:r>
      <w:r>
        <w:t xml:space="preserve">s not surprising that success on one didn’t catalyze success on the other. </w:t>
      </w:r>
      <w:r w:rsidR="009464DA">
        <w:t xml:space="preserve">Conversely, given the mild negative correlation, it seems likely that </w:t>
      </w:r>
      <w:r>
        <w:t xml:space="preserve">time spent on one </w:t>
      </w:r>
      <w:r w:rsidR="009D0F64">
        <w:t xml:space="preserve">might </w:t>
      </w:r>
      <w:r w:rsidR="009D0F64">
        <w:lastRenderedPageBreak/>
        <w:t xml:space="preserve">have taken </w:t>
      </w:r>
      <w:r>
        <w:t xml:space="preserve">away from time spent on the other. More tightly aligning the </w:t>
      </w:r>
      <w:r w:rsidR="007231BD">
        <w:t>test of learning</w:t>
      </w:r>
      <w:r>
        <w:t xml:space="preserve"> </w:t>
      </w:r>
      <w:r w:rsidR="007231BD">
        <w:t>with the</w:t>
      </w:r>
      <w:r>
        <w:t xml:space="preserve"> work activities could yield the additive benefits we seek. </w:t>
      </w:r>
      <w:r w:rsidR="007231BD">
        <w:t>(</w:t>
      </w:r>
      <w:r w:rsidR="007E1554">
        <w:t>W</w:t>
      </w:r>
      <w:r w:rsidR="007231BD">
        <w:t xml:space="preserve">e say “test of learning” because participants </w:t>
      </w:r>
      <w:r w:rsidR="00B1279F">
        <w:t>may indeed have learned</w:t>
      </w:r>
      <w:r w:rsidR="007231BD">
        <w:t xml:space="preserve"> </w:t>
      </w:r>
      <w:r w:rsidR="00B1279F">
        <w:t>more in ways not measured</w:t>
      </w:r>
      <w:r w:rsidR="007231BD">
        <w:t xml:space="preserve">.) </w:t>
      </w:r>
    </w:p>
    <w:p w14:paraId="6BED47A0" w14:textId="77777777" w:rsidR="0039784F" w:rsidRDefault="007231BD" w:rsidP="00E60705">
      <w:r>
        <w:t>W</w:t>
      </w:r>
      <w:r w:rsidR="008156B1">
        <w:t xml:space="preserve">e </w:t>
      </w:r>
      <w:r w:rsidR="00084C03">
        <w:t xml:space="preserve">also </w:t>
      </w:r>
      <w:r w:rsidR="008156B1">
        <w:t xml:space="preserve">hypothesize </w:t>
      </w:r>
      <w:r w:rsidR="00084C03">
        <w:t xml:space="preserve">that </w:t>
      </w:r>
      <w:r w:rsidR="008156B1">
        <w:t xml:space="preserve">an additive benefit is more likely when the knowledge </w:t>
      </w:r>
      <w:r w:rsidR="00687C31">
        <w:t xml:space="preserve">and/or motivation </w:t>
      </w:r>
      <w:r w:rsidR="008156B1">
        <w:t>generated by one</w:t>
      </w:r>
      <w:r w:rsidR="00687C31">
        <w:t xml:space="preserve"> activity</w:t>
      </w:r>
      <w:r w:rsidR="008156B1">
        <w:t xml:space="preserve"> transfers to the other. While this may seem obvious in retrospect, </w:t>
      </w:r>
      <w:r w:rsidR="00945AC9">
        <w:t>the</w:t>
      </w:r>
      <w:r w:rsidR="008156B1">
        <w:t xml:space="preserve"> loose-connection problem observed here may be relatively common</w:t>
      </w:r>
      <w:r w:rsidR="005657F4">
        <w:t>. We hope the results warn against this risk.</w:t>
      </w:r>
    </w:p>
    <w:p w14:paraId="08E1A304" w14:textId="77777777" w:rsidR="007702F6" w:rsidRDefault="007702F6" w:rsidP="007702F6">
      <w:pPr>
        <w:pStyle w:val="Heading3"/>
        <w:rPr>
          <w:b/>
        </w:rPr>
      </w:pPr>
      <w:r>
        <w:t xml:space="preserve">Make learning </w:t>
      </w:r>
      <w:r w:rsidR="004B184B">
        <w:t>&amp;</w:t>
      </w:r>
      <w:r>
        <w:t xml:space="preserve"> work personally relevant</w:t>
      </w:r>
    </w:p>
    <w:p w14:paraId="5337747E" w14:textId="77777777" w:rsidR="003F4E90" w:rsidRPr="004F6A5F" w:rsidRDefault="007702F6">
      <w:pPr>
        <w:rPr>
          <w:color w:val="FF0000"/>
        </w:rPr>
      </w:pPr>
      <w:r>
        <w:t xml:space="preserve">Many American Gut Project (AGP) participants </w:t>
      </w:r>
      <w:r w:rsidR="005D2D6D">
        <w:t>exhibit a strong intrinsic motivation</w:t>
      </w:r>
      <w:r>
        <w:t xml:space="preserve"> to learn more about why they have a particular </w:t>
      </w:r>
      <w:r w:rsidR="009D2BFF">
        <w:t>microbiome</w:t>
      </w:r>
      <w:r w:rsidR="008D6588">
        <w:t xml:space="preserve"> </w:t>
      </w:r>
      <w:r w:rsidR="008D6588">
        <w:fldChar w:fldCharType="begin" w:fldLock="1"/>
      </w:r>
      <w:r w:rsidR="006E4231">
        <w:instrText>ADDIN CSL_CITATION { "citationItems" : [ { "id" : "ITEM-1", "itemData" : { "DOI" : "10.1128/jmbe.v17i1.1034", "ISSN" : "1935-7877", "PMID" : "27047589", "abstract" : "The role of the human microbiome is the subject of continued investigation resulting in increased understanding. However, current microbiome research has only scratched the surface of the variety of healthy microbiomes. Public participation in science through crowdsourcing and crowdfunding microbiome research provides a novel opportunity for both participants and investigators. However, turning participatory science into publishable data can be challenging. Clear communication with the participant base and among researchers can ameliorate some challenges. Three major aspects need to be considered: recruitment and ongoing interaction, sample collection, and data analysis. Usable data can be maximized through diligent participant interaction, careful survey design, and maintaining an open source pipeline. While participatory science will complement rather than replace traditional avenues, it presents new opportunities for studies in the microbiome and beyond.", "author" : [ { "dropping-particle" : "", "family" : "Debelius", "given" : "Justine W", "non-dropping-particle" : "", "parse-names" : false, "suffix" : "" }, { "dropping-particle" : "", "family" : "V\u00e1zquez-Baeza", "given" : "Yoshiki", "non-dropping-particle" : "", "parse-names" : false, "suffix" : "" }, { "dropping-particle" : "", "family" : "McDonald", "given" : "Daniel", "non-dropping-particle" : "", "parse-names" : false, "suffix" : "" }, { "dropping-particle" : "", "family" : "Xu", "given" : "Zhenjiang", "non-dropping-particle" : "", "parse-names" : false, "suffix" : "" }, { "dropping-particle" : "", "family" : "Wolfe", "given" : "Elaine", "non-dropping-particle" : "", "parse-names" : false, "suffix" : "" }, { "dropping-particle" : "", "family" : "Knight", "given" : "Rob", "non-dropping-particle" : "", "parse-names" : false, "suffix" : "" } ], "container-title" : "Journal of Microbiology &amp; Biology Education", "id" : "ITEM-1", "issue" : "1", "issued" : { "date-parts" : [ [ "2016" ] ] }, "page" : "46-50", "title" : "Turning Participatory Microbiome Research into Usable Data: Lessons from the American Gut Project.", "type" : "article-journal", "volume" : "17" }, "uris" : [ "http://www.mendeley.com/documents/?uuid=181f8697-ef37-4360-95d7-86f645525a2d" ] } ], "mendeley" : { "formattedCitation" : "[22]", "plainTextFormattedCitation" : "[22]", "previouslyFormattedCitation" : "[22]" }, "properties" : { "noteIndex" : 0 }, "schema" : "https://github.com/citation-style-language/schema/raw/master/csl-citation.json" }</w:instrText>
      </w:r>
      <w:r w:rsidR="008D6588">
        <w:fldChar w:fldCharType="separate"/>
      </w:r>
      <w:r w:rsidR="008536B3" w:rsidRPr="008536B3">
        <w:rPr>
          <w:noProof/>
        </w:rPr>
        <w:t>[22]</w:t>
      </w:r>
      <w:r w:rsidR="008D6588">
        <w:fldChar w:fldCharType="end"/>
      </w:r>
      <w:r>
        <w:t xml:space="preserve">. </w:t>
      </w:r>
      <w:r w:rsidR="0002269F">
        <w:t>The students who participated in t</w:t>
      </w:r>
      <w:r w:rsidR="00CB388C">
        <w:t>his experiment may not have equivalently</w:t>
      </w:r>
      <w:r w:rsidR="0002269F">
        <w:t xml:space="preserve"> strong motivation. </w:t>
      </w:r>
      <w:r w:rsidR="00393CD1">
        <w:t>M</w:t>
      </w:r>
      <w:r>
        <w:t>otivat</w:t>
      </w:r>
      <w:r w:rsidR="00393CD1">
        <w:t>ed users</w:t>
      </w:r>
      <w:r>
        <w:t xml:space="preserve"> may increase the quality of citizen science</w:t>
      </w:r>
      <w:r w:rsidR="00F86D88">
        <w:t xml:space="preserve"> work. For instance,</w:t>
      </w:r>
      <w:r>
        <w:t xml:space="preserve"> AGP participants could </w:t>
      </w:r>
      <w:r w:rsidR="00F86D88">
        <w:t>organize a focused effort around a specific health issue</w:t>
      </w:r>
      <w:r w:rsidR="00F9347E">
        <w:t xml:space="preserve"> like</w:t>
      </w:r>
      <w:r>
        <w:t xml:space="preserve"> </w:t>
      </w:r>
      <w:r w:rsidR="00F9347E">
        <w:t>T</w:t>
      </w:r>
      <w:r>
        <w:t xml:space="preserve">ype 1 diabetes or </w:t>
      </w:r>
      <w:r w:rsidRPr="0057170F">
        <w:t xml:space="preserve">Inflammatory </w:t>
      </w:r>
      <w:r w:rsidR="00E73495">
        <w:t>B</w:t>
      </w:r>
      <w:r w:rsidRPr="0057170F">
        <w:t xml:space="preserve">owel </w:t>
      </w:r>
      <w:r w:rsidR="00E73495">
        <w:t>D</w:t>
      </w:r>
      <w:r w:rsidRPr="0057170F">
        <w:t>isease (IBD</w:t>
      </w:r>
      <w:r w:rsidR="0026562F">
        <w:t xml:space="preserve">). </w:t>
      </w:r>
      <w:r w:rsidR="0026562F" w:rsidRPr="006A6FF3">
        <w:t>S</w:t>
      </w:r>
      <w:r w:rsidR="00147811" w:rsidRPr="006A6FF3">
        <w:t>imilar to how Wikipedia editors co-ordinate efforts</w:t>
      </w:r>
      <w:r w:rsidR="008E2D7A">
        <w:t xml:space="preserve"> </w:t>
      </w:r>
      <w:r w:rsidR="00B5727C">
        <w:fldChar w:fldCharType="begin" w:fldLock="1"/>
      </w:r>
      <w:r w:rsidR="001F0BD0">
        <w:instrText>ADDIN CSL_CITATION { "citationItems" : [ { "id" : "ITEM-1", "itemData" : { "DOI" : "10.1145/1518701.1518927", "ISBN" : "978-1-60558-246-7", "abstract" : "How is work created, assigned, and completed on large-scale, crowd-powered systems like Wikipedia? And what design principles might enable these federated online systems to be more effective? This paper reports on a qualitative study of work and task practices on Wikipedia. Despite the availability of tag-based community-wide task assignment mechanisms, informants reported that self-directed goals, within-topic expertise, and fortuitous discovery are more frequently used than community-tagged tasks. We examine how Wikipedia editors organize their actions and the actions of other participants, and what implications this has for understanding, and building tools for, crowd-powered systems, or any web site where the main force of production comes from a crowd of online participants. From these observations and insights, we developed {WikiTasks}, a tool that integrates with Wikipedia and supports both grassroots creation of site-wide tasks and self-selection of personal tasks, accepted from this larger pool of community tasks.", "author" : [ { "dropping-particle" : "", "family" : "Krieger", "given" : "Michel", "non-dropping-particle" : "", "parse-names" : false, "suffix" : "" }, { "dropping-particle" : "", "family" : "Stark", "given" : "Emily Margarete", "non-dropping-particle" : "", "parse-names" : false, "suffix" : "" }, { "dropping-particle" : "", "family" : "Klemmer", "given" : "Scott R", "non-dropping-particle" : "", "parse-names" : false, "suffix" : "" } ], "container-title" : "Proceedings of the SIGCHI Conference on Human Factors in Computing Systems (CHI '09)", "id" : "ITEM-1", "issued" : { "date-parts" : [ [ "2009" ] ] }, "page" : "1485-1494", "title" : "Coordinating tasks on the commons: designing for personal goals, expertise and serendipity", "type" : "paper-conference" }, "uris" : [ "http://www.mendeley.com/documents/?uuid=7b816795-1168-4ece-870d-6aaf909e5d9c" ] } ], "mendeley" : { "formattedCitation" : "[40]", "plainTextFormattedCitation" : "[40]", "previouslyFormattedCitation" : "[40]" }, "properties" : { "noteIndex" : 0 }, "schema" : "https://github.com/citation-style-language/schema/raw/master/csl-citation.json" }</w:instrText>
      </w:r>
      <w:r w:rsidR="00B5727C">
        <w:fldChar w:fldCharType="separate"/>
      </w:r>
      <w:r w:rsidR="008536B3" w:rsidRPr="008536B3">
        <w:rPr>
          <w:noProof/>
        </w:rPr>
        <w:t>[40]</w:t>
      </w:r>
      <w:r w:rsidR="00B5727C">
        <w:fldChar w:fldCharType="end"/>
      </w:r>
      <w:r w:rsidR="00B5727C">
        <w:t xml:space="preserve"> </w:t>
      </w:r>
      <w:r w:rsidR="0026562F" w:rsidRPr="006A6FF3">
        <w:t xml:space="preserve">using Gut Instinct with more differentiated roles like </w:t>
      </w:r>
      <w:r w:rsidR="007231BD" w:rsidRPr="006A6FF3">
        <w:t>question generation, question ranking, and literature search</w:t>
      </w:r>
      <w:r w:rsidR="0026562F" w:rsidRPr="006A6FF3">
        <w:t xml:space="preserve"> might </w:t>
      </w:r>
      <w:r w:rsidR="00B269A2" w:rsidRPr="006A6FF3">
        <w:t>lead to further distinguishing work</w:t>
      </w:r>
      <w:r w:rsidR="0026562F" w:rsidRPr="006A6FF3">
        <w:t>.</w:t>
      </w:r>
    </w:p>
    <w:p w14:paraId="117CEDC7" w14:textId="77777777" w:rsidR="007702F6" w:rsidRPr="004C3767" w:rsidRDefault="007702F6" w:rsidP="007702F6">
      <w:pPr>
        <w:pStyle w:val="Heading3"/>
        <w:rPr>
          <w:i w:val="0"/>
        </w:rPr>
      </w:pPr>
      <w:r w:rsidRPr="00E40191">
        <w:t xml:space="preserve">Learning </w:t>
      </w:r>
      <w:r w:rsidR="004B184B" w:rsidRPr="00E40191">
        <w:t>&amp;</w:t>
      </w:r>
      <w:r w:rsidRPr="00E40191">
        <w:t xml:space="preserve"> working: integrate</w:t>
      </w:r>
      <w:r>
        <w:t xml:space="preserve"> </w:t>
      </w:r>
      <w:r w:rsidR="004B184B">
        <w:t>&amp;</w:t>
      </w:r>
      <w:r>
        <w:t xml:space="preserve"> provide clear criteria</w:t>
      </w:r>
    </w:p>
    <w:p w14:paraId="00BAA345" w14:textId="77777777" w:rsidR="00B81D50" w:rsidRPr="004A5748" w:rsidRDefault="007702F6" w:rsidP="00753677">
      <w:pPr>
        <w:rPr>
          <w:kern w:val="32"/>
        </w:rPr>
      </w:pPr>
      <w:r>
        <w:t xml:space="preserve">We believe that </w:t>
      </w:r>
      <w:r w:rsidR="00614E11">
        <w:t xml:space="preserve">integrating </w:t>
      </w:r>
      <w:r>
        <w:t>learn</w:t>
      </w:r>
      <w:r w:rsidR="008E15B5">
        <w:t>ing and work will be</w:t>
      </w:r>
      <w:r>
        <w:t xml:space="preserve"> mutually beneficial w</w:t>
      </w:r>
      <w:r w:rsidR="008E15B5">
        <w:t xml:space="preserve">hen </w:t>
      </w:r>
      <w:r>
        <w:t>learning new material immediately opens up the possibility of contrib</w:t>
      </w:r>
      <w:r w:rsidR="006A78E8">
        <w:t xml:space="preserve">uting useful work </w:t>
      </w:r>
      <w:r>
        <w:t xml:space="preserve">and </w:t>
      </w:r>
      <w:r w:rsidR="00D87704">
        <w:t xml:space="preserve">contribution solicitations </w:t>
      </w:r>
      <w:r w:rsidR="00A813CE">
        <w:t>include</w:t>
      </w:r>
      <w:r w:rsidR="00D87704">
        <w:t xml:space="preserve"> relevant learning material. </w:t>
      </w:r>
      <w:r w:rsidR="00A8358C">
        <w:t xml:space="preserve">This extends </w:t>
      </w:r>
      <w:r w:rsidRPr="00E43FD3">
        <w:t>problem-based learning</w:t>
      </w:r>
      <w:r w:rsidR="00B5727C" w:rsidRPr="00E43FD3">
        <w:t xml:space="preserve"> </w:t>
      </w:r>
      <w:r w:rsidR="00B5727C" w:rsidRPr="00E43FD3">
        <w:fldChar w:fldCharType="begin" w:fldLock="1"/>
      </w:r>
      <w:r w:rsidR="003B23AD">
        <w:instrText>ADDIN CSL_CITATION { "citationItems" : [ { "id" : "ITEM-1", "itemData" : { "DOI" : "47405-1006", "ISBN" : "0013-1962 U6 - ctx_ver=Z39.88-2004&amp;ctx_enc=info%3Aofi%2Fenc%3AUTF-8&amp;rfr_id=info:sid/summon.serialssolutions.com&amp;rft_val_fmt=info:ofi/fmt:kev:mtx:journal&amp;rft.genre=article&amp;rft.atitle=Problem+Based+Learning%3A+An+Instructional+Model+and+Its+Constructivist+F", "ISSN" : "ISSN-0013-1962", "PMID" : "203", "abstract" : "It is said that there\u2019s nothing so practical as good theory. It may also be said that there\u2019s nothing so theoretically interesting as good practice1. This is particularly true of efforts to relate constructivism as a theory of learning to the practice of instruction. Our goal in this paper is to provide a clear link between the theoretical principles of constructivism, the practice of instructional design, and the practice of teaching. We will begin with a basic characterization of constructivism identifying what we believe to be the central principles in learning and understanding. We will then identify and elaborate on eight instructional principles for the design of a constructivist learning environment. Finally, we will examine what we consider to be one of the best exemplars of a constructivist learning environment -- Problem Based Learning as described by Barrows (1985, 1986, 1992).", "author" : [ { "dropping-particle" : "", "family" : "Savery", "given" : "John R", "non-dropping-particle" : "", "parse-names" : false, "suffix" : "" }, { "dropping-particle" : "", "family" : "Duffy", "given" : "Thomas M", "non-dropping-particle" : "", "parse-names" : false, "suffix" : "" } ], "container-title" : "Educational Technology", "id" : "ITEM-1", "issue" : "5", "issued" : { "date-parts" : [ [ "1995" ] ] }, "page" : "31-38", "title" : "Problem based learning: An instructional model and its constructivist framework", "type" : "article-journal", "volume" : "35" }, "uris" : [ "http://www.mendeley.com/documents/?uuid=e00b0155-76eb-4854-a3a4-821a05eca3a8" ] } ], "mendeley" : { "formattedCitation" : "[50]", "plainTextFormattedCitation" : "[50]", "previouslyFormattedCitation" : "[50]" }, "properties" : { "noteIndex" : 0 }, "schema" : "https://github.com/citation-style-language/schema/raw/master/csl-citation.json" }</w:instrText>
      </w:r>
      <w:r w:rsidR="00B5727C" w:rsidRPr="00E43FD3">
        <w:fldChar w:fldCharType="separate"/>
      </w:r>
      <w:r w:rsidR="0006067C" w:rsidRPr="0006067C">
        <w:rPr>
          <w:noProof/>
        </w:rPr>
        <w:t>[50]</w:t>
      </w:r>
      <w:r w:rsidR="00B5727C" w:rsidRPr="00E43FD3">
        <w:fldChar w:fldCharType="end"/>
      </w:r>
      <w:r w:rsidR="00862C55" w:rsidRPr="00E43FD3">
        <w:t xml:space="preserve"> </w:t>
      </w:r>
      <w:r w:rsidRPr="00E43FD3">
        <w:t>and just in time learning</w:t>
      </w:r>
      <w:r w:rsidR="00B840CD" w:rsidRPr="002825B9">
        <w:t xml:space="preserve"> </w:t>
      </w:r>
      <w:r w:rsidR="00B840CD" w:rsidRPr="002825B9">
        <w:fldChar w:fldCharType="begin" w:fldLock="1"/>
      </w:r>
      <w:r w:rsidR="007A3C8D">
        <w:instrText>ADDIN CSL_CITATION { "citationItems" : [ { "id" : "ITEM-1", "itemData" : { "author" : [ { "dropping-particle" : "", "family" : "Bolton", "given" : "Michele K.", "non-dropping-particle" : "", "parse-names" : false, "suffix" : "" } ], "container-title" : "Journal of Management Education", "id" : "ITEM-1", "issued" : { "date-parts" : [ [ "1999" ] ] }, "page" : "233-250", "title" : "The Role Of Coaching in Student Teams: A \u201cJust-in-Time\u201d Approach To Learning", "type" : "article-journal", "volume" : "23" }, "uris" : [ "http://www.mendeley.com/documents/?uuid=b69d5117-7042-4a63-a6a4-9bb32a8b245f" ] } ], "mendeley" : { "formattedCitation" : "[11]", "plainTextFormattedCitation" : "[11]", "previouslyFormattedCitation" : "[11]" }, "properties" : { "noteIndex" : 0 }, "schema" : "https://github.com/citation-style-language/schema/raw/master/csl-citation.json" }</w:instrText>
      </w:r>
      <w:r w:rsidR="00B840CD" w:rsidRPr="002825B9">
        <w:fldChar w:fldCharType="separate"/>
      </w:r>
      <w:r w:rsidR="007D0673" w:rsidRPr="007D0673">
        <w:rPr>
          <w:noProof/>
        </w:rPr>
        <w:t>[11]</w:t>
      </w:r>
      <w:r w:rsidR="00B840CD" w:rsidRPr="002825B9">
        <w:fldChar w:fldCharType="end"/>
      </w:r>
      <w:r w:rsidR="00A7339D" w:rsidRPr="00E43FD3">
        <w:t xml:space="preserve"> </w:t>
      </w:r>
      <w:r w:rsidR="00A8358C" w:rsidRPr="00E43FD3">
        <w:t>to</w:t>
      </w:r>
      <w:r w:rsidR="00A8358C">
        <w:t xml:space="preserve"> t</w:t>
      </w:r>
      <w:r>
        <w:t xml:space="preserve">he scale of Internet. </w:t>
      </w:r>
      <w:r w:rsidR="00386665">
        <w:t>For example, b</w:t>
      </w:r>
      <w:r w:rsidR="00386665" w:rsidRPr="008A6A32">
        <w:t>row</w:t>
      </w:r>
      <w:r w:rsidR="00386665">
        <w:t>sing StackOverflow before fixing programming questions leads to better work, and lateral learning</w:t>
      </w:r>
      <w:r w:rsidR="002A7490">
        <w:t xml:space="preserve"> </w:t>
      </w:r>
      <w:r w:rsidR="002A7490">
        <w:fldChar w:fldCharType="begin" w:fldLock="1"/>
      </w:r>
      <w:r w:rsidR="0006067C">
        <w:instrText>ADDIN CSL_CITATION { "citationItems" : [ { "id" : "ITEM-1", "itemData" : { "DOI" : "10.1145/1978942.1979366", "ISBN" : "9781450302289", "ISSN" : "2160-1852", "abstract" : "This paper analyzes a Question &amp; Answer site for programmers, Stack Overflow, that dramatically improves on the utility and performance of Q&amp;A systems for technical domains. Over 92% of Stack Overflow questions about expert topics are answered - in a median time of 11 minutes. Using a mixed methods approach that combines statistical data analysis with user interviews, we seek to understand this success. We argue that it is not primarily due to an a priori superior technical design, but also to the high visibility and daily involvement of the design team within the community they serve. This model of continued community leadership presents challenges to both CSCW systems research as well as to attempts to apply the Stack Overflow model to other specialized knowledge domains.", "author" : [ { "dropping-particle" : "", "family" : "Mamykina", "given" : "Lena", "non-dropping-particle" : "", "parse-names" : false, "suffix" : "" }, { "dropping-particle" : "", "family" : "Manoim", "given" : "Bella", "non-dropping-particle" : "", "parse-names" : false, "suffix" : "" }, { "dropping-particle" : "", "family" : "Mittal", "given" : "Manas", "non-dropping-particle" : "", "parse-names" : false, "suffix" : "" }, { "dropping-particle" : "", "family" : "Hripcsak", "given" : "George", "non-dropping-particle" : "", "parse-names" : false, "suffix" : "" }, { "dropping-particle" : "", "family" : "Hartmann", "given" : "Bj\u00f6rn", "non-dropping-particle" : "", "parse-names" : false, "suffix" : "" } ], "container-title" : "Proceedings of the SIGCHI Conference on Human Factors in Computing Systems (CHI '11)", "id" : "ITEM-1", "issued" : { "date-parts" : [ [ "2011" ] ] }, "page" : "2857-2866", "title" : "Design Lessons from the Fastest Q&amp;A Site in the West", "type" : "paper-conference" }, "uris" : [ "http://www.mendeley.com/documents/?uuid=2402c5fe-493d-4598-88b0-698879bc5c29" ] } ], "mendeley" : { "formattedCitation" : "[46]", "plainTextFormattedCitation" : "[46]", "previouslyFormattedCitation" : "[46]" }, "properties" : { "noteIndex" : 0 }, "schema" : "https://github.com/citation-style-language/schema/raw/master/csl-citation.json" }</w:instrText>
      </w:r>
      <w:r w:rsidR="002A7490">
        <w:fldChar w:fldCharType="separate"/>
      </w:r>
      <w:r w:rsidR="00071A2F" w:rsidRPr="00071A2F">
        <w:rPr>
          <w:noProof/>
        </w:rPr>
        <w:t>[46]</w:t>
      </w:r>
      <w:r w:rsidR="002A7490">
        <w:fldChar w:fldCharType="end"/>
      </w:r>
      <w:r w:rsidR="004139CE">
        <w:t>.</w:t>
      </w:r>
      <w:r w:rsidR="00D41FCF">
        <w:t xml:space="preserve"> </w:t>
      </w:r>
      <w:r w:rsidR="006B4BBE">
        <w:t xml:space="preserve">Similarly, </w:t>
      </w:r>
      <w:r w:rsidR="006B4BBE">
        <w:rPr>
          <w:kern w:val="32"/>
        </w:rPr>
        <w:t>g</w:t>
      </w:r>
      <w:r w:rsidR="00B81D50" w:rsidRPr="00F35FE6">
        <w:rPr>
          <w:kern w:val="32"/>
        </w:rPr>
        <w:t xml:space="preserve">lobal-scale distributed contributions like peer review </w:t>
      </w:r>
      <w:r w:rsidR="00B81D50">
        <w:rPr>
          <w:kern w:val="32"/>
        </w:rPr>
        <w:t xml:space="preserve">have </w:t>
      </w:r>
      <w:r w:rsidR="00B81D50" w:rsidRPr="00F35FE6">
        <w:rPr>
          <w:kern w:val="32"/>
        </w:rPr>
        <w:t xml:space="preserve">enabled massive online </w:t>
      </w:r>
      <w:r w:rsidR="00B81D50">
        <w:rPr>
          <w:kern w:val="32"/>
        </w:rPr>
        <w:t>courses</w:t>
      </w:r>
      <w:r w:rsidR="00B81D50" w:rsidRPr="00F35FE6">
        <w:rPr>
          <w:kern w:val="32"/>
        </w:rPr>
        <w:t xml:space="preserve"> to offer creative, open-ended assignments</w:t>
      </w:r>
      <w:r w:rsidR="00862C55">
        <w:rPr>
          <w:kern w:val="32"/>
        </w:rPr>
        <w:t xml:space="preserve"> through peer review</w:t>
      </w:r>
      <w:r w:rsidR="002A7490">
        <w:rPr>
          <w:kern w:val="32"/>
        </w:rPr>
        <w:t xml:space="preserve"> </w:t>
      </w:r>
      <w:r w:rsidR="002A7490">
        <w:rPr>
          <w:kern w:val="32"/>
        </w:rPr>
        <w:fldChar w:fldCharType="begin" w:fldLock="1"/>
      </w:r>
      <w:r w:rsidR="008536B3">
        <w:rPr>
          <w:kern w:val="32"/>
        </w:rPr>
        <w:instrText>ADDIN CSL_CITATION { "citationItems" : [ { "id" : "ITEM-1", "itemData" : { "DOI" : "10.1145/2505057", "ISBN" : "1073-0516", "ISSN" : "10730516", "PMID" : "22469268", "abstract" : "Peer and self-assessment offer an opportunity to scale both assessment and learning to global classrooms. This article reports our experiences with two iterations of the first large online class to use peer and selfassessment. In this class, peer grades correlated highly with staff-assigned grades. The second iteration had 42.9% of students' grades within 5% of the staff grade, and 65.5% within 10%. On average, students assessed their work 7% higher than staff did. Students also rated peers' work from their own country 3.6% higher than those from elsewhere. We performed three experiments to improve grading accuracy. We found that giving students feedback about their grading bias increased subsequent accuracy. We introduce short, customizable feedback snippets that cover common issues with assignments, providing students more qualitative peer feedback. Finally, we introduce a data-driven approach that highlights high-variance items for improvement. We find that rubrics that use a parallel sentence structure, unambiguous wording, and well-specified dimensions have lower variance. After revising rubrics, median grading error decreased from 12.4% to 9.9%. \u00a9 2013 ACM 1073-0516/2013/12-ART33.", "author" : [ { "dropping-particle" : "", "family" : "Kulkarni", "given" : "Chinmay", "non-dropping-particle" : "", "parse-names" : false, "suffix" : "" }, { "dropping-particle" : "", "family" : "Wei", "given" : "Koh Pang", "non-dropping-particle" : "", "parse-names" : false, "suffix" : "" }, { "dropping-particle" : "", "family" : "Le", "given" : "Huy", "non-dropping-particle" : "", "parse-names" : false, "suffix" : "" }, { "dropping-particle" : "", "family" : "Chia", "given" : "Daniel", "non-dropping-particle" : "", "parse-names" : false, "suffix" : "" }, { "dropping-particle" : "", "family" : "Papadopoulos", "given" : "Kathryn", "non-dropping-particle" : "", "parse-names" : false, "suffix" : "" }, { "dropping-particle" : "", "family" : "Cheng", "given" : "Justin", "non-dropping-particle" : "", "parse-names" : false, "suffix" : "" }, { "dropping-particle" : "", "family" : "Koller", "given" : "Daphne", "non-dropping-particle" : "", "parse-names" : false, "suffix" : "" }, { "dropping-particle" : "", "family" : "Klemmer", "given" : "Scott R.", "non-dropping-particle" : "", "parse-names" : false, "suffix" : "" } ], "container-title" : "ACM Transactions on Computer-Human Interaction", "id" : "ITEM-1", "issue" : "6", "issued" : { "date-parts" : [ [ "2013" ] ] }, "page" : "1-31", "title" : "Peer and self assessment in massive online classes", "type" : "article-journal", "volume" : "20" }, "uris" : [ "http://www.mendeley.com/documents/?uuid=389a9795-2432-4d9e-9774-24f99ee31032" ] } ], "mendeley" : { "formattedCitation" : "[41]", "plainTextFormattedCitation" : "[41]", "previouslyFormattedCitation" : "[41]" }, "properties" : { "noteIndex" : 0 }, "schema" : "https://github.com/citation-style-language/schema/raw/master/csl-citation.json" }</w:instrText>
      </w:r>
      <w:r w:rsidR="002A7490">
        <w:rPr>
          <w:kern w:val="32"/>
        </w:rPr>
        <w:fldChar w:fldCharType="separate"/>
      </w:r>
      <w:r w:rsidR="008536B3" w:rsidRPr="008536B3">
        <w:rPr>
          <w:noProof/>
          <w:kern w:val="32"/>
        </w:rPr>
        <w:t>[41]</w:t>
      </w:r>
      <w:r w:rsidR="002A7490">
        <w:rPr>
          <w:kern w:val="32"/>
        </w:rPr>
        <w:fldChar w:fldCharType="end"/>
      </w:r>
      <w:r w:rsidR="00B81D50" w:rsidRPr="00F35FE6">
        <w:rPr>
          <w:kern w:val="32"/>
        </w:rPr>
        <w:t xml:space="preserve">. </w:t>
      </w:r>
      <w:r w:rsidR="004A5748">
        <w:rPr>
          <w:kern w:val="32"/>
        </w:rPr>
        <w:t>Such active learning approaches seek a dual objective of content learning and metacognitive growth</w:t>
      </w:r>
      <w:r w:rsidR="002A7490">
        <w:rPr>
          <w:kern w:val="32"/>
        </w:rPr>
        <w:t xml:space="preserve"> </w:t>
      </w:r>
      <w:r w:rsidR="002A7490">
        <w:rPr>
          <w:kern w:val="32"/>
        </w:rPr>
        <w:fldChar w:fldCharType="begin" w:fldLock="1"/>
      </w:r>
      <w:r w:rsidR="008536B3">
        <w:rPr>
          <w:kern w:val="32"/>
        </w:rPr>
        <w:instrText>ADDIN CSL_CITATION { "citationItems" : [ { "id" : "ITEM-1", "itemData" : { "DOI" : "10.1119/1.1374249", "ISBN" : "doi:10.1119/1.1374249", "ISSN" : "00029505", "abstract" : "We report data from ten years of teaching with Peer Instruction (PI) in the calculus- and algebra-based introductory physics courses for nonmajors; our results indicate increased student mastery of both conceptual reasoning and quantitative problem solving upon implementing PI. We also discuss ways we have improved our implementation of PI since introducing it in 1991. Most notably, we have replaced in-class reading quizzes with pre-class written responses to the reading, introduced a research-based mechanics textbook for portions of the course, and incorporated cooperative learning into the discussion sections as well as the lectures. These improvements are intended to help students learn more from pre-class reading and to increase student engagement in the discussion sections, and are accompanied by further increases in student understanding.", "author" : [ { "dropping-particle" : "", "family" : "Crouch", "given" : "Catherine H.", "non-dropping-particle" : "", "parse-names" : false, "suffix" : "" }, { "dropping-particle" : "", "family" : "Mazur", "given" : "Eric", "non-dropping-particle" : "", "parse-names" : false, "suffix" : "" } ], "container-title" : "American Journal of Physics", "id" : "ITEM-1", "issue" : "9", "issued" : { "date-parts" : [ [ "2001", "9", "1" ] ] }, "page" : "970", "publisher" : "American Association of Physics Teachers", "title" : "Peer Instruction: Ten years of experience and results", "type" : "article-journal", "volume" : "69" }, "uris" : [ "http://www.mendeley.com/documents/?uuid=5ea200dd-15c3-4e32-8274-414271b40ee1" ] } ], "mendeley" : { "formattedCitation" : "[21]", "plainTextFormattedCitation" : "[21]", "previouslyFormattedCitation" : "[21]" }, "properties" : { "noteIndex" : 0 }, "schema" : "https://github.com/citation-style-language/schema/raw/master/csl-citation.json" }</w:instrText>
      </w:r>
      <w:r w:rsidR="002A7490">
        <w:rPr>
          <w:kern w:val="32"/>
        </w:rPr>
        <w:fldChar w:fldCharType="separate"/>
      </w:r>
      <w:r w:rsidR="008536B3" w:rsidRPr="008536B3">
        <w:rPr>
          <w:noProof/>
          <w:kern w:val="32"/>
        </w:rPr>
        <w:t>[21]</w:t>
      </w:r>
      <w:r w:rsidR="002A7490">
        <w:rPr>
          <w:kern w:val="32"/>
        </w:rPr>
        <w:fldChar w:fldCharType="end"/>
      </w:r>
      <w:r w:rsidR="004A5748">
        <w:rPr>
          <w:kern w:val="32"/>
        </w:rPr>
        <w:t>.</w:t>
      </w:r>
      <w:r w:rsidR="00FA098D">
        <w:rPr>
          <w:kern w:val="32"/>
        </w:rPr>
        <w:t xml:space="preserve"> </w:t>
      </w:r>
    </w:p>
    <w:p w14:paraId="1316357B" w14:textId="77777777" w:rsidR="000F299E" w:rsidRPr="00BA3E60" w:rsidRDefault="006E3E16" w:rsidP="002E1459">
      <w:pPr>
        <w:rPr>
          <w:kern w:val="32"/>
        </w:rPr>
      </w:pPr>
      <w:r w:rsidRPr="00F35FE6">
        <w:rPr>
          <w:kern w:val="32"/>
        </w:rPr>
        <w:t xml:space="preserve">Reflection and curiosity play a similar orienting role: </w:t>
      </w:r>
      <w:r>
        <w:rPr>
          <w:kern w:val="32"/>
        </w:rPr>
        <w:t>having</w:t>
      </w:r>
      <w:r w:rsidRPr="00F35FE6">
        <w:rPr>
          <w:kern w:val="32"/>
        </w:rPr>
        <w:t xml:space="preserve"> people </w:t>
      </w:r>
      <w:r>
        <w:rPr>
          <w:kern w:val="32"/>
        </w:rPr>
        <w:t>guess the answer to a task-relevant question before performing the main task</w:t>
      </w:r>
      <w:r w:rsidR="003716BC">
        <w:rPr>
          <w:kern w:val="32"/>
        </w:rPr>
        <w:t xml:space="preserve"> </w:t>
      </w:r>
      <w:r>
        <w:rPr>
          <w:kern w:val="32"/>
        </w:rPr>
        <w:t>led to better performance on the task when hints were revealed to maintain the curiosity of the learners</w:t>
      </w:r>
      <w:r w:rsidR="002A7490">
        <w:rPr>
          <w:kern w:val="32"/>
        </w:rPr>
        <w:t xml:space="preserve"> </w:t>
      </w:r>
      <w:r w:rsidR="002A7490">
        <w:rPr>
          <w:kern w:val="32"/>
        </w:rPr>
        <w:fldChar w:fldCharType="begin" w:fldLock="1"/>
      </w:r>
      <w:r w:rsidR="0006067C">
        <w:rPr>
          <w:kern w:val="32"/>
        </w:rPr>
        <w:instrText>ADDIN CSL_CITATION { "citationItems" : [ { "id" : "ITEM-1", "itemData" : { "DOI" : "10.1145/2858036.2858144", "ISBN" : "9781450333627", "abstract" : "Crowdsourcing systems are designed to elicit help from humans to accomplish tasks that are still difficult for computers. How to motivate workers to stay longer and/or perform better in crowdsourcing systems is a critical question for designers. Previous work have explored different motivational frameworks, both extrinsic and intrinsic. In this work, we examine the potential for curiosity as a new type of intrinsic motivational driver to incentivize crowd workers. We design crowdsourcing task interfaces that explicitly incorporate mechanisms to induce curiosity and conduct a set of experiments on Amazon\u2019s Mechanical Turk. Our experiment results show that curiosity interventions improve worker retention without degrading performance, and the magnitude of the effects are influenced by both the personal characteristics of the worker and the nature of the task.", "author" : [ { "dropping-particle" : "", "family" : "Law", "given" : "Edith", "non-dropping-particle" : "", "parse-names" : false, "suffix" : "" }, { "dropping-particle" : "", "family" : "Yin", "given" : "Ming", "non-dropping-particle" : "", "parse-names" : false, "suffix" : "" }, { "dropping-particle" : "", "family" : "Goh", "given" : "Joslin", "non-dropping-particle" : "", "parse-names" : false, "suffix" : "" }, { "dropping-particle" : "", "family" : "Chen", "given" : "Kevin", "non-dropping-particle" : "", "parse-names" : false, "suffix" : "" }, { "dropping-particle" : "", "family" : "Terry", "given" : "Michael", "non-dropping-particle" : "", "parse-names" : false, "suffix" : "" }, { "dropping-particle" : "", "family" : "Gajos", "given" : "Krzysztof Z", "non-dropping-particle" : "", "parse-names" : false, "suffix" : "" } ], "container-title" : "Proceedings of the SIGCHI Conference on Human Factors in Computing Systems (CHI '16)", "id" : "ITEM-1", "issued" : { "date-parts" : [ [ "2016" ] ] }, "title" : "Curiosity Killed the Cat, but Makes Crowdwork Better", "type" : "paper-conference" }, "uris" : [ "http://www.mendeley.com/documents/?uuid=66eee140-4fc7-4e96-ae5a-6f8f55d1f178" ] }, { "id" : "ITEM-2", "itemData" : { "DOI" : "10.1.1.121.9138", "ISBN" : "Print 1560-4292\\r1560-4306 IOS Press Electronic, Print Electronic", "ISSN" : "15604292", "abstract" : "The research reported in this paper focuses on the hypothesis that an intelligent tutoring system that provides guidance with respect to students' meta-cognitive abilities can help them to become better learners. Our strategy is to extend a Cognitive Tutor (Anderson, Corbett, Koedinger, &amp; Pelletier, 1995) so that it not only helps students acquire domain-specific skills, but also develop better general help-seeking strategies. In developing the Help Tutor, we used the same Cognitive Tutor technology at the meta- cognitive level that has been proven to be very effective at the cognitive level. A key challenge is to develop a model of how students should use a Cognitive Tutor's help facilities. We created a preliminary model, implemented by 57 production rules that capture both effective and ineffective help-seeking behavior. As a first test of the model's efficacy, we used it off-line to evaluate students' help-seeking behavior in an existing data set of student-tutor interactions. We then refined the model based on the results of this analysis. Finally, we conducted a pilot study with the Help Tutor involving four students. During one session, we saw a statistically significant reduction in students' meta-cognitive error rate, as determined by the Help Tutor's model. These preliminary results inspire confidence as we gear up for a larger-scale controlled experiment to evaluate whether tutoring on help seeking has a positive effect on students' learning outcomes.", "author" : [ { "dropping-particle" : "", "family" : "Aleven", "given" : "Vincent", "non-dropping-particle" : "", "parse-names" : false, "suffix" : "" }, { "dropping-particle" : "", "family" : "Mclaren", "given" : "Bruce", "non-dropping-particle" : "", "parse-names" : false, "suffix" : "" }, { "dropping-particle" : "", "family" : "Roll", "given" : "Ido", "non-dropping-particle" : "", "parse-names" : false, "suffix" : "" }, { "dropping-particle" : "", "family" : "Koedinger", "given" : "Kenneth", "non-dropping-particle" : "", "parse-names" : false, "suffix" : "" } ], "container-title" : "International Journal of Artificial Intelligence in Education", "id" : "ITEM-2", "issue" : "2", "issued" : { "date-parts" : [ [ "2006" ] ] }, "page" : "101-128", "title" : "Toward meta-cognitive tutoring: A model of help seeking with a cognitive tutor", "type" : "article-journal", "volume" : "16" }, "uris" : [ "http://www.mendeley.com/documents/?uuid=6de035a3-08d4-47a9-888a-b8fcbbd421d9" ] } ], "mendeley" : { "formattedCitation" : "[4,42]", "plainTextFormattedCitation" : "[4,42]", "previouslyFormattedCitation" : "[4,42]" }, "properties" : { "noteIndex" : 0 }, "schema" : "https://github.com/citation-style-language/schema/raw/master/csl-citation.json" }</w:instrText>
      </w:r>
      <w:r w:rsidR="002A7490">
        <w:rPr>
          <w:kern w:val="32"/>
        </w:rPr>
        <w:fldChar w:fldCharType="separate"/>
      </w:r>
      <w:r w:rsidR="00071A2F" w:rsidRPr="00071A2F">
        <w:rPr>
          <w:noProof/>
          <w:kern w:val="32"/>
        </w:rPr>
        <w:t>[4,42]</w:t>
      </w:r>
      <w:r w:rsidR="002A7490">
        <w:rPr>
          <w:kern w:val="32"/>
        </w:rPr>
        <w:fldChar w:fldCharType="end"/>
      </w:r>
      <w:r w:rsidRPr="00F35FE6">
        <w:rPr>
          <w:kern w:val="32"/>
        </w:rPr>
        <w:t xml:space="preserve">. </w:t>
      </w:r>
      <w:r w:rsidR="00400CA8">
        <w:rPr>
          <w:kern w:val="32"/>
        </w:rPr>
        <w:t>Similarly</w:t>
      </w:r>
      <w:r>
        <w:rPr>
          <w:kern w:val="32"/>
        </w:rPr>
        <w:t xml:space="preserve">, </w:t>
      </w:r>
      <w:r w:rsidR="00400CA8">
        <w:rPr>
          <w:kern w:val="32"/>
        </w:rPr>
        <w:t>t</w:t>
      </w:r>
      <w:r w:rsidRPr="00F35FE6">
        <w:rPr>
          <w:kern w:val="32"/>
        </w:rPr>
        <w:t>he surprise that arises from making a guess that’s revealed to be wrong generates a “teachable moment” for learners.</w:t>
      </w:r>
      <w:r w:rsidR="00400CA8">
        <w:rPr>
          <w:kern w:val="32"/>
        </w:rPr>
        <w:t xml:space="preserve"> How </w:t>
      </w:r>
      <w:r w:rsidR="00755212">
        <w:rPr>
          <w:kern w:val="32"/>
        </w:rPr>
        <w:t>might</w:t>
      </w:r>
      <w:r w:rsidR="00400CA8">
        <w:rPr>
          <w:kern w:val="32"/>
        </w:rPr>
        <w:t xml:space="preserve"> we use these lessons </w:t>
      </w:r>
      <w:r w:rsidR="00A14453">
        <w:rPr>
          <w:kern w:val="32"/>
        </w:rPr>
        <w:t>for</w:t>
      </w:r>
      <w:r w:rsidR="00400CA8">
        <w:rPr>
          <w:kern w:val="32"/>
        </w:rPr>
        <w:t xml:space="preserve"> online learners to teach themselves about specific domains while performing useful w</w:t>
      </w:r>
      <w:r w:rsidR="00400CA8" w:rsidRPr="00BA3E60">
        <w:rPr>
          <w:kern w:val="32"/>
        </w:rPr>
        <w:t>ork?</w:t>
      </w:r>
      <w:r w:rsidR="00763064" w:rsidRPr="00BA3E60">
        <w:rPr>
          <w:noProof/>
        </w:rPr>
        <w:t xml:space="preserve"> </w:t>
      </w:r>
    </w:p>
    <w:p w14:paraId="560E77FD" w14:textId="77777777" w:rsidR="00184387" w:rsidRPr="00BA3E60" w:rsidRDefault="00E40191" w:rsidP="008A2F38">
      <w:pPr>
        <w:pStyle w:val="Heading3"/>
      </w:pPr>
      <w:r w:rsidRPr="00BA3E60">
        <w:t>Other fields for this approach</w:t>
      </w:r>
    </w:p>
    <w:p w14:paraId="041E151F" w14:textId="77777777" w:rsidR="009A7958" w:rsidRPr="006C55D0" w:rsidRDefault="00BC7137" w:rsidP="006E3E16">
      <w:r>
        <w:t xml:space="preserve">Many other fields may benefit from the diverse contexts that online citizen scientists offer. </w:t>
      </w:r>
      <w:r w:rsidR="00B62DC1">
        <w:t xml:space="preserve">For example, 96% of psychology experiments used </w:t>
      </w:r>
      <w:r w:rsidR="00FD031A">
        <w:t>participants from Western industrialized countries</w:t>
      </w:r>
      <w:r w:rsidR="003D411A">
        <w:t xml:space="preserve"> </w:t>
      </w:r>
      <w:r w:rsidR="003D411A">
        <w:fldChar w:fldCharType="begin" w:fldLock="1"/>
      </w:r>
      <w:r w:rsidR="00307E3E">
        <w:instrText>ADDIN CSL_CITATION { "citationItems" : [ { "id" : "ITEM-1", "itemData" : { "DOI" : "10.1017/S0140525X0999152X", "ISBN" : "0140-525X", "ISSN" : "0140-525X", "PMID" : "20550733", "author" : [ { "dropping-particle" : "", "family" : "Henrich", "given" : "Joseph", "non-dropping-particle" : "", "parse-names" : false, "suffix" : "" }, { "dropping-particle" : "", "family" : "Heine", "given" : "Steven J", "non-dropping-particle" : "", "parse-names" : false, "suffix" : "" }, { "dropping-particle" : "", "family" : "Norenzayan", "given" : "Ara", "non-dropping-particle" : "", "parse-names" : false, "suffix" : "" } ], "container-title" : "Nature", "id" : "ITEM-1", "issue" : "July 2010", "issued" : { "date-parts" : [ [ "2010" ] ] }, "title" : "Most People are not WEIRD", "type" : "article-journal", "volume" : "466" }, "uris" : [ "http://www.mendeley.com/documents/?uuid=87332c5f-27db-4ee9-95e3-22eb79af9418" ] } ], "mendeley" : { "formattedCitation" : "[29]", "plainTextFormattedCitation" : "[29]", "previouslyFormattedCitation" : "[29]" }, "properties" : { "noteIndex" : 0 }, "schema" : "https://github.com/citation-style-language/schema/raw/master/csl-citation.json" }</w:instrText>
      </w:r>
      <w:r w:rsidR="003D411A">
        <w:fldChar w:fldCharType="separate"/>
      </w:r>
      <w:r w:rsidR="008536B3" w:rsidRPr="008536B3">
        <w:rPr>
          <w:noProof/>
        </w:rPr>
        <w:t>[29]</w:t>
      </w:r>
      <w:r w:rsidR="003D411A">
        <w:fldChar w:fldCharType="end"/>
      </w:r>
      <w:r w:rsidR="00B62DC1">
        <w:t xml:space="preserve">. </w:t>
      </w:r>
      <w:r w:rsidR="00E2707C" w:rsidRPr="006A6FF3">
        <w:t>Recent attempts</w:t>
      </w:r>
      <w:r w:rsidR="00D53EBB">
        <w:t xml:space="preserve"> have </w:t>
      </w:r>
      <w:r w:rsidR="00E2707C" w:rsidRPr="006A6FF3">
        <w:t xml:space="preserve">started to collect and analyze data about people all across the world by offering them fun-based rewards in lieu of collecting data about </w:t>
      </w:r>
      <w:r w:rsidR="00E2707C" w:rsidRPr="006A6FF3">
        <w:t>their online interactions</w:t>
      </w:r>
      <w:r w:rsidR="003D411A">
        <w:t xml:space="preserve"> </w:t>
      </w:r>
      <w:r w:rsidR="009A1AC0">
        <w:fldChar w:fldCharType="begin" w:fldLock="1"/>
      </w:r>
      <w:r w:rsidR="003B23AD">
        <w:instrText>ADDIN CSL_CITATION { "citationItems" : [ { "id" : "ITEM-1", "itemData" : { "DOI" : "10.1145/2675133.2675246", "ISBN" : "9781450329224", "ISSN" : "03600572", "PMID" : "9101282660", "abstract" : "Web-based experimentation with uncompensated and unsu- pervised samples has the potential to support the replica- tion, verification, extension and generation of new results with larger and more diverse sample populations than pre- viously seen. We introduce the experimental online plat- form LabintheWild, which provides participants with per- sonalized feedback in exchange for participation in behav- ioral studies. In comparison to conventional in-lab studies, LabintheWild enables the recruitment of participants at larger scale and from more diverse demographic and geographic backgrounds. We analyze Google Analytics data, partici- pants\u2019 comments, and tweets to discuss how participants hear about the platform, and why they might choose to participate. Analyzing three example experiments, we additionally show that these experiments replicate previous in-lab study results with comparable data quality. Author", "author" : [ { "dropping-particle" : "", "family" : "Reinecke", "given" : "Katharina", "non-dropping-particle" : "", "parse-names" : false, "suffix" : "" }, { "dropping-particle" : "", "family" : "Arbor", "given" : "Ann", "non-dropping-particle" : "", "parse-names" : false, "suffix" : "" }, { "dropping-particle" : "", "family" : "Gajos", "given" : "Krzysztof Z", "non-dropping-particle" : "", "parse-names" : false, "suffix" : "" } ], "container-title" : "Proceedings of the 18th ACM Conference on Computer Supported Cooperative Work &amp; Social Computing (CSCW '15)", "id" : "ITEM-1", "issued" : { "date-parts" : [ [ "2015" ] ] }, "page" : "1364-1378", "title" : "LabintheWild : Conducting Large-Scale Online Experiments With Uncompensated Samples", "type" : "paper-conference" }, "uris" : [ "http://www.mendeley.com/documents/?uuid=21b73d64-6ba9-4b50-83ca-c0bbcedc025e" ] } ], "mendeley" : { "formattedCitation" : "[48]", "plainTextFormattedCitation" : "[48]", "previouslyFormattedCitation" : "[48]" }, "properties" : { "noteIndex" : 0 }, "schema" : "https://github.com/citation-style-language/schema/raw/master/csl-citation.json" }</w:instrText>
      </w:r>
      <w:r w:rsidR="009A1AC0">
        <w:fldChar w:fldCharType="separate"/>
      </w:r>
      <w:r w:rsidR="0006067C" w:rsidRPr="0006067C">
        <w:rPr>
          <w:noProof/>
        </w:rPr>
        <w:t>[48]</w:t>
      </w:r>
      <w:r w:rsidR="009A1AC0">
        <w:fldChar w:fldCharType="end"/>
      </w:r>
      <w:r w:rsidR="00E2707C" w:rsidRPr="006A6FF3">
        <w:t xml:space="preserve">. </w:t>
      </w:r>
      <w:r w:rsidR="006C55D0">
        <w:t>Success of such initiatives hints at a motivated set of online participants who could also benefit from learning about cultural ps</w:t>
      </w:r>
      <w:r w:rsidR="00A35239">
        <w:t>ychology concepts in more depth while undertaking relevant scientific</w:t>
      </w:r>
      <w:r w:rsidR="008A5EE1">
        <w:t xml:space="preserve"> work.</w:t>
      </w:r>
      <w:r w:rsidR="002D338F" w:rsidRPr="006C55D0">
        <w:rPr>
          <w:i/>
          <w:noProof/>
        </w:rPr>
        <w:t xml:space="preserve"> </w:t>
      </w:r>
    </w:p>
    <w:p w14:paraId="111CE6C9" w14:textId="77777777" w:rsidR="009C69E0" w:rsidRPr="0003099A" w:rsidRDefault="009C69E0" w:rsidP="009C69E0">
      <w:pPr>
        <w:pStyle w:val="Heading1"/>
      </w:pPr>
      <w:r w:rsidRPr="0003099A">
        <w:t>Conclusion</w:t>
      </w:r>
    </w:p>
    <w:p w14:paraId="1CCE5A0E" w14:textId="77777777" w:rsidR="0006067C" w:rsidRDefault="00EB0579">
      <w:pPr>
        <w:rPr>
          <w:bCs/>
          <w:kern w:val="32"/>
        </w:rPr>
      </w:pPr>
      <w:r w:rsidRPr="0003099A">
        <w:rPr>
          <w:bCs/>
          <w:kern w:val="32"/>
        </w:rPr>
        <w:t>This paper investigated</w:t>
      </w:r>
      <w:r>
        <w:rPr>
          <w:bCs/>
          <w:kern w:val="32"/>
        </w:rPr>
        <w:t xml:space="preserve"> techniques for integrating learning and citizen science for the benefit of both. </w:t>
      </w:r>
      <w:r w:rsidR="003A7ECB">
        <w:rPr>
          <w:bCs/>
          <w:kern w:val="32"/>
        </w:rPr>
        <w:t xml:space="preserve">For us, the most striking </w:t>
      </w:r>
      <w:r w:rsidR="005B1F70">
        <w:rPr>
          <w:bCs/>
          <w:kern w:val="32"/>
        </w:rPr>
        <w:t>result is that users contributed many causal questions of sufficient novelty and importance that they only recently have eme</w:t>
      </w:r>
      <w:r w:rsidR="00A12899">
        <w:rPr>
          <w:bCs/>
          <w:kern w:val="32"/>
        </w:rPr>
        <w:t xml:space="preserve">rged in the literature. It is possible that other of the causal questions will be borne out in the future. </w:t>
      </w:r>
      <w:r w:rsidR="00F61424">
        <w:rPr>
          <w:bCs/>
          <w:kern w:val="32"/>
        </w:rPr>
        <w:t xml:space="preserve">This study also illustrates the challenges of double-bottom-line work. </w:t>
      </w:r>
      <w:r w:rsidR="0077726A">
        <w:rPr>
          <w:bCs/>
          <w:kern w:val="32"/>
        </w:rPr>
        <w:t xml:space="preserve">Specifically, </w:t>
      </w:r>
      <w:r w:rsidR="00BC400A">
        <w:rPr>
          <w:bCs/>
          <w:kern w:val="32"/>
        </w:rPr>
        <w:t xml:space="preserve">these dual objectives can </w:t>
      </w:r>
      <w:r w:rsidR="00E2442C">
        <w:rPr>
          <w:bCs/>
          <w:kern w:val="32"/>
        </w:rPr>
        <w:t xml:space="preserve">be in tension </w:t>
      </w:r>
      <w:r w:rsidR="00BC400A">
        <w:rPr>
          <w:bCs/>
          <w:kern w:val="32"/>
        </w:rPr>
        <w:t xml:space="preserve">rather than being additive. </w:t>
      </w:r>
      <w:r w:rsidR="003B33D5">
        <w:rPr>
          <w:bCs/>
          <w:kern w:val="32"/>
        </w:rPr>
        <w:t xml:space="preserve">The paper describes the Gut Instinct system and </w:t>
      </w:r>
      <w:r w:rsidR="00A5701F">
        <w:rPr>
          <w:bCs/>
          <w:kern w:val="32"/>
        </w:rPr>
        <w:t xml:space="preserve">suggests </w:t>
      </w:r>
      <w:r w:rsidR="003B33D5">
        <w:rPr>
          <w:bCs/>
          <w:kern w:val="32"/>
        </w:rPr>
        <w:t>strategies</w:t>
      </w:r>
      <w:r w:rsidR="008753E1">
        <w:rPr>
          <w:bCs/>
          <w:kern w:val="32"/>
        </w:rPr>
        <w:t xml:space="preserve"> that may help the dual </w:t>
      </w:r>
      <w:r w:rsidR="003B33D5">
        <w:rPr>
          <w:bCs/>
          <w:kern w:val="32"/>
        </w:rPr>
        <w:t xml:space="preserve">objectives enhance each other. </w:t>
      </w:r>
      <w:r w:rsidR="00A36671">
        <w:rPr>
          <w:bCs/>
          <w:kern w:val="32"/>
        </w:rPr>
        <w:t>Looking forward</w:t>
      </w:r>
      <w:r w:rsidR="0027194B">
        <w:rPr>
          <w:bCs/>
          <w:kern w:val="32"/>
        </w:rPr>
        <w:t xml:space="preserve">, we hope </w:t>
      </w:r>
      <w:r w:rsidR="00213D4E">
        <w:rPr>
          <w:bCs/>
          <w:kern w:val="32"/>
        </w:rPr>
        <w:t>the approach introduced here will find value in other domains</w:t>
      </w:r>
      <w:r w:rsidR="00A76F8F">
        <w:rPr>
          <w:bCs/>
          <w:kern w:val="32"/>
        </w:rPr>
        <w:t xml:space="preserve"> especially where the science is nascent and/or context</w:t>
      </w:r>
      <w:r w:rsidR="000E49A7">
        <w:rPr>
          <w:bCs/>
          <w:kern w:val="32"/>
        </w:rPr>
        <w:t>ual information is key.</w:t>
      </w:r>
      <w:r w:rsidR="00FC0340">
        <w:rPr>
          <w:bCs/>
          <w:kern w:val="32"/>
        </w:rPr>
        <w:t xml:space="preserve"> </w:t>
      </w:r>
      <w:r w:rsidR="00BA5E39">
        <w:rPr>
          <w:bCs/>
          <w:kern w:val="32"/>
        </w:rPr>
        <w:t>The knowledge of science impacts a diverse planet; in the future, this diverse community may importantly contribute to it.</w:t>
      </w:r>
    </w:p>
    <w:p w14:paraId="336184EF" w14:textId="77777777" w:rsidR="00B13CFB" w:rsidRDefault="00B13CFB" w:rsidP="00B13CFB">
      <w:pPr>
        <w:pStyle w:val="Heading1"/>
      </w:pPr>
      <w:r>
        <w:t>ACKNOWLEDGMENTS</w:t>
      </w:r>
    </w:p>
    <w:p w14:paraId="3F3580FE" w14:textId="77777777" w:rsidR="00B13CFB" w:rsidRPr="00A731A1" w:rsidRDefault="00B13CFB">
      <w:r>
        <w:t xml:space="preserve">We thank all </w:t>
      </w:r>
      <w:r w:rsidR="00900CBB">
        <w:t xml:space="preserve">participants who used </w:t>
      </w:r>
      <w:r w:rsidR="00A731A1">
        <w:t>Gut Instinct</w:t>
      </w:r>
      <w:r w:rsidR="00900CBB">
        <w:t xml:space="preserve"> and provided feedback. We thank members of Design Lab</w:t>
      </w:r>
      <w:r w:rsidR="002512DE">
        <w:t xml:space="preserve">, especially Steven </w:t>
      </w:r>
      <w:r w:rsidR="00A731A1">
        <w:t xml:space="preserve">Dow </w:t>
      </w:r>
      <w:r w:rsidR="002512DE">
        <w:t>and Derek</w:t>
      </w:r>
      <w:r w:rsidR="00A731A1">
        <w:t xml:space="preserve"> Lomas</w:t>
      </w:r>
      <w:r w:rsidR="002512DE">
        <w:t>,</w:t>
      </w:r>
      <w:r w:rsidR="00900CBB">
        <w:t xml:space="preserve"> and Michael Bernstein for their </w:t>
      </w:r>
      <w:r w:rsidR="000B1899">
        <w:t xml:space="preserve">useful </w:t>
      </w:r>
      <w:r w:rsidR="00900CBB">
        <w:t xml:space="preserve">comments on </w:t>
      </w:r>
      <w:r w:rsidR="002512DE">
        <w:t>this work</w:t>
      </w:r>
      <w:r w:rsidR="00900CBB">
        <w:t>.</w:t>
      </w:r>
      <w:r w:rsidR="00CC0ABC">
        <w:t xml:space="preserve"> </w:t>
      </w:r>
      <w:r w:rsidR="000F305B">
        <w:t xml:space="preserve">We thank Brian </w:t>
      </w:r>
      <w:r w:rsidR="00A731A1">
        <w:t xml:space="preserve">Soe </w:t>
      </w:r>
      <w:r w:rsidR="000F305B">
        <w:t xml:space="preserve">and Aliff </w:t>
      </w:r>
      <w:r w:rsidR="00A731A1">
        <w:t xml:space="preserve">Macapinlac for help </w:t>
      </w:r>
      <w:r w:rsidR="000F305B">
        <w:t xml:space="preserve">developing </w:t>
      </w:r>
      <w:r w:rsidR="00A731A1">
        <w:t xml:space="preserve">the </w:t>
      </w:r>
      <w:r w:rsidR="000F305B">
        <w:t xml:space="preserve">Gut Instinct </w:t>
      </w:r>
      <w:r w:rsidR="00A731A1">
        <w:t>website</w:t>
      </w:r>
      <w:r w:rsidR="000F305B">
        <w:t xml:space="preserve"> and running pilot studies. </w:t>
      </w:r>
      <w:r w:rsidR="00A731A1">
        <w:t>A Google Research Award and gift from SAP helped support this work</w:t>
      </w:r>
      <w:r w:rsidR="00250DC6">
        <w:t>.</w:t>
      </w:r>
    </w:p>
    <w:p w14:paraId="02A264A6" w14:textId="77777777" w:rsidR="0006067C" w:rsidRPr="008E3728" w:rsidRDefault="0006067C" w:rsidP="00A97956">
      <w:pPr>
        <w:pStyle w:val="Heading1"/>
        <w:jc w:val="left"/>
      </w:pPr>
      <w:r>
        <w:t>REFERENCES</w:t>
      </w:r>
    </w:p>
    <w:p w14:paraId="2AFBD5A6" w14:textId="77777777" w:rsidR="007A3C8D" w:rsidRPr="007A3C8D" w:rsidRDefault="0006067C" w:rsidP="00A731A1">
      <w:pPr>
        <w:widowControl w:val="0"/>
        <w:autoSpaceDE w:val="0"/>
        <w:autoSpaceDN w:val="0"/>
        <w:adjustRightInd w:val="0"/>
        <w:ind w:left="270" w:hanging="270"/>
        <w:jc w:val="left"/>
        <w:rPr>
          <w:noProof/>
          <w:szCs w:val="24"/>
        </w:rPr>
      </w:pPr>
      <w:r>
        <w:rPr>
          <w:bCs/>
          <w:kern w:val="32"/>
        </w:rPr>
        <w:fldChar w:fldCharType="begin" w:fldLock="1"/>
      </w:r>
      <w:r>
        <w:rPr>
          <w:bCs/>
          <w:kern w:val="32"/>
        </w:rPr>
        <w:instrText xml:space="preserve">ADDIN Mendeley Bibliography CSL_BIBLIOGRAPHY </w:instrText>
      </w:r>
      <w:r>
        <w:rPr>
          <w:bCs/>
          <w:kern w:val="32"/>
        </w:rPr>
        <w:fldChar w:fldCharType="separate"/>
      </w:r>
      <w:r w:rsidR="007A3C8D" w:rsidRPr="007A3C8D">
        <w:rPr>
          <w:noProof/>
          <w:szCs w:val="24"/>
        </w:rPr>
        <w:t>1.</w:t>
      </w:r>
      <w:r w:rsidR="007A3C8D" w:rsidRPr="007A3C8D">
        <w:rPr>
          <w:noProof/>
          <w:szCs w:val="24"/>
        </w:rPr>
        <w:tab/>
        <w:t>23andMe. 2015. Something to Chew On. Retrieved December 31, 2016 from https://bl</w:t>
      </w:r>
      <w:r w:rsidR="00A731A1">
        <w:rPr>
          <w:noProof/>
          <w:szCs w:val="24"/>
        </w:rPr>
        <w:t>og.23andme.com/23andmeresearch/something-to-chew-on</w:t>
      </w:r>
    </w:p>
    <w:p w14:paraId="1A4014A1"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w:t>
      </w:r>
      <w:r w:rsidRPr="007A3C8D">
        <w:rPr>
          <w:noProof/>
          <w:szCs w:val="24"/>
        </w:rPr>
        <w:tab/>
        <w:t xml:space="preserve">Luis von Ahn, Ruoran Liu, and Manuel Blum. 2006. Peekaboom. In </w:t>
      </w:r>
      <w:r w:rsidRPr="007A3C8D">
        <w:rPr>
          <w:i/>
          <w:iCs/>
          <w:noProof/>
          <w:szCs w:val="24"/>
        </w:rPr>
        <w:t>Proceedings of the SIGCHI Conference on Human Factors in Computing Systems (CHI ’06)</w:t>
      </w:r>
      <w:r w:rsidRPr="007A3C8D">
        <w:rPr>
          <w:noProof/>
          <w:szCs w:val="24"/>
        </w:rPr>
        <w:t>, 55–64. https://doi.org/10.1145/1124772.1124782</w:t>
      </w:r>
    </w:p>
    <w:p w14:paraId="27642E5F"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w:t>
      </w:r>
      <w:r w:rsidRPr="007A3C8D">
        <w:rPr>
          <w:noProof/>
          <w:szCs w:val="24"/>
        </w:rPr>
        <w:tab/>
        <w:t xml:space="preserve">Luis Von Ahn, Benjamin Maurer, Colin Mcmillen, David Abraham, and Manuel Blum. 2008. reCAPTCHA: Human-Based Character Recognition via Web Security Measures. </w:t>
      </w:r>
      <w:r w:rsidRPr="007A3C8D">
        <w:rPr>
          <w:i/>
          <w:iCs/>
          <w:noProof/>
          <w:szCs w:val="24"/>
        </w:rPr>
        <w:t>Science</w:t>
      </w:r>
      <w:r w:rsidRPr="007A3C8D">
        <w:rPr>
          <w:noProof/>
          <w:szCs w:val="24"/>
        </w:rPr>
        <w:t xml:space="preserve"> 321, 12 September 2008: 1465–1468. https://doi.org/10.1126/science.1160379</w:t>
      </w:r>
    </w:p>
    <w:p w14:paraId="4953A9B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w:t>
      </w:r>
      <w:r w:rsidRPr="007A3C8D">
        <w:rPr>
          <w:noProof/>
          <w:szCs w:val="24"/>
        </w:rPr>
        <w:tab/>
        <w:t xml:space="preserve">Vincent Aleven, Bruce Mclaren, Ido Roll, and Kenneth Koedinger. 2006. Toward meta-cognitive tutoring: A model of help seeking with a cognitive tutor. </w:t>
      </w:r>
      <w:r w:rsidRPr="007A3C8D">
        <w:rPr>
          <w:i/>
          <w:iCs/>
          <w:noProof/>
          <w:szCs w:val="24"/>
        </w:rPr>
        <w:t>International Journal of Artificial Intelligence in Education</w:t>
      </w:r>
      <w:r w:rsidRPr="007A3C8D">
        <w:rPr>
          <w:noProof/>
          <w:szCs w:val="24"/>
        </w:rPr>
        <w:t xml:space="preserve"> 16, 2: 101–128. https://doi.org/10.1.1.121.9138</w:t>
      </w:r>
    </w:p>
    <w:p w14:paraId="29A3661E"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w:t>
      </w:r>
      <w:r w:rsidRPr="007A3C8D">
        <w:rPr>
          <w:noProof/>
          <w:szCs w:val="24"/>
        </w:rPr>
        <w:tab/>
        <w:t>Amazon. 2016. Mechanical Turk. Retrieved December 31, 2016 from https://www.mturk.com</w:t>
      </w:r>
    </w:p>
    <w:p w14:paraId="7C91580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6.</w:t>
      </w:r>
      <w:r w:rsidRPr="007A3C8D">
        <w:rPr>
          <w:noProof/>
          <w:szCs w:val="24"/>
        </w:rPr>
        <w:tab/>
        <w:t xml:space="preserve">Erik Andersen, Eleanor O Rourke, Yun-en Liu, Richard </w:t>
      </w:r>
      <w:r w:rsidRPr="007A3C8D">
        <w:rPr>
          <w:noProof/>
          <w:szCs w:val="24"/>
        </w:rPr>
        <w:lastRenderedPageBreak/>
        <w:t xml:space="preserve">Snider, Jeff Lowdermilk, David Truong, Seth Cooper, and Zoran Popovi. 2012. The Impact of Tutorials on Games of Varying Complexity. In </w:t>
      </w:r>
      <w:r w:rsidRPr="007A3C8D">
        <w:rPr>
          <w:i/>
          <w:iCs/>
          <w:noProof/>
          <w:szCs w:val="24"/>
        </w:rPr>
        <w:t>Proceedings of the SIGCHI Conference on Human Factors in Computing Systems (CHI ’12)</w:t>
      </w:r>
      <w:r w:rsidRPr="007A3C8D">
        <w:rPr>
          <w:noProof/>
          <w:szCs w:val="24"/>
        </w:rPr>
        <w:t>, 59–68. https://doi.org/10.1145/2207676.2207687</w:t>
      </w:r>
    </w:p>
    <w:p w14:paraId="6EEBCBA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7.</w:t>
      </w:r>
      <w:r w:rsidRPr="007A3C8D">
        <w:rPr>
          <w:noProof/>
          <w:szCs w:val="24"/>
        </w:rPr>
        <w:tab/>
        <w:t>Audubon. 2016. Audubon Science. Using data to realize the best conservation outcomes. Retrieved December 31, 2016 from http://www.audubon.org/conservation/science/christmas -bird-count</w:t>
      </w:r>
    </w:p>
    <w:p w14:paraId="66F1ADD9"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8.</w:t>
      </w:r>
      <w:r w:rsidRPr="007A3C8D">
        <w:rPr>
          <w:noProof/>
          <w:szCs w:val="24"/>
        </w:rPr>
        <w:tab/>
        <w:t>Michael S. Bernstein. 2012. Crowd-powered Systems. Retrieved December 31, 2016 from http://hci.stanford.edu/msb/files/job_search/research-statement.pdf</w:t>
      </w:r>
    </w:p>
    <w:p w14:paraId="60A73D5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9.</w:t>
      </w:r>
      <w:r w:rsidRPr="007A3C8D">
        <w:rPr>
          <w:noProof/>
          <w:szCs w:val="24"/>
        </w:rPr>
        <w:tab/>
        <w:t xml:space="preserve">Michael S. Bernstein, Greg Little, Robert C. Miller, Björn Hartmann, Mark S. Ackerman, David R. Karger, David Crowell, and Katrina Panovich. 2010. Soylent: a word processor with a crowd inside. In </w:t>
      </w:r>
      <w:r w:rsidRPr="007A3C8D">
        <w:rPr>
          <w:i/>
          <w:iCs/>
          <w:noProof/>
          <w:szCs w:val="24"/>
        </w:rPr>
        <w:t>Proceedings of the 23nd Annual ACM Symposium on User Interface Software and Technology (UIST ’10)</w:t>
      </w:r>
      <w:r w:rsidRPr="007A3C8D">
        <w:rPr>
          <w:noProof/>
          <w:szCs w:val="24"/>
        </w:rPr>
        <w:t>, 313–322. https://doi.org/10.1145/1866029.1866078</w:t>
      </w:r>
    </w:p>
    <w:p w14:paraId="0AEA0955"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10.</w:t>
      </w:r>
      <w:r w:rsidRPr="007A3C8D">
        <w:rPr>
          <w:noProof/>
          <w:szCs w:val="24"/>
        </w:rPr>
        <w:tab/>
        <w:t xml:space="preserve">Margaret A. Boden. 2004. </w:t>
      </w:r>
      <w:r w:rsidRPr="007A3C8D">
        <w:rPr>
          <w:i/>
          <w:iCs/>
          <w:noProof/>
          <w:szCs w:val="24"/>
        </w:rPr>
        <w:t>“The Story so far”. The Creative Mind: Myths and Mechanisms.</w:t>
      </w:r>
      <w:r w:rsidRPr="007A3C8D">
        <w:rPr>
          <w:noProof/>
          <w:szCs w:val="24"/>
        </w:rPr>
        <w:t xml:space="preserve"> Routledge.</w:t>
      </w:r>
    </w:p>
    <w:p w14:paraId="4F74AE9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11.</w:t>
      </w:r>
      <w:r w:rsidRPr="007A3C8D">
        <w:rPr>
          <w:noProof/>
          <w:szCs w:val="24"/>
        </w:rPr>
        <w:tab/>
        <w:t xml:space="preserve">Michele K. Bolton. 1999. The Role Of Coaching in Student Teams: A “Just-in-Time” Approach To Learning. </w:t>
      </w:r>
      <w:r w:rsidRPr="007A3C8D">
        <w:rPr>
          <w:i/>
          <w:iCs/>
          <w:noProof/>
          <w:szCs w:val="24"/>
        </w:rPr>
        <w:t>Journal of Management Education</w:t>
      </w:r>
      <w:r w:rsidRPr="007A3C8D">
        <w:rPr>
          <w:noProof/>
          <w:szCs w:val="24"/>
        </w:rPr>
        <w:t xml:space="preserve"> 23: 233–250.</w:t>
      </w:r>
    </w:p>
    <w:p w14:paraId="4A5B815F"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12.</w:t>
      </w:r>
      <w:r w:rsidRPr="007A3C8D">
        <w:rPr>
          <w:noProof/>
          <w:szCs w:val="24"/>
        </w:rPr>
        <w:tab/>
        <w:t xml:space="preserve">David Boud. 1995. </w:t>
      </w:r>
      <w:r w:rsidRPr="007A3C8D">
        <w:rPr>
          <w:i/>
          <w:iCs/>
          <w:noProof/>
          <w:szCs w:val="24"/>
        </w:rPr>
        <w:t>Enhancing learning through self-assessment</w:t>
      </w:r>
      <w:r w:rsidRPr="007A3C8D">
        <w:rPr>
          <w:noProof/>
          <w:szCs w:val="24"/>
        </w:rPr>
        <w:t>. Kogan Page, London.</w:t>
      </w:r>
    </w:p>
    <w:p w14:paraId="337EE62A"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13.</w:t>
      </w:r>
      <w:r w:rsidRPr="007A3C8D">
        <w:rPr>
          <w:noProof/>
          <w:szCs w:val="24"/>
        </w:rPr>
        <w:tab/>
        <w:t>Project BudBurst Boulder Colorado. 2016. Project BudBurst: An online database of plant phenological observations. Retrieved December 31, 2016 from http://budburst.org/</w:t>
      </w:r>
    </w:p>
    <w:p w14:paraId="2650AC21"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14.</w:t>
      </w:r>
      <w:r w:rsidRPr="007A3C8D">
        <w:rPr>
          <w:noProof/>
          <w:szCs w:val="24"/>
        </w:rPr>
        <w:tab/>
        <w:t xml:space="preserve">Dana Chandler and Adam Kapelner. 2013. Breaking monotony with meaning: Motivation in crowdsourcing markets. </w:t>
      </w:r>
      <w:r w:rsidRPr="007A3C8D">
        <w:rPr>
          <w:i/>
          <w:iCs/>
          <w:noProof/>
          <w:szCs w:val="24"/>
        </w:rPr>
        <w:t>Journal of Economic Behavior and Organization</w:t>
      </w:r>
      <w:r w:rsidRPr="007A3C8D">
        <w:rPr>
          <w:noProof/>
          <w:szCs w:val="24"/>
        </w:rPr>
        <w:t xml:space="preserve"> 90: 123–133. https://doi.org/10.1016/j.jebo.2013.03.003</w:t>
      </w:r>
    </w:p>
    <w:p w14:paraId="7FE843C7"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15.</w:t>
      </w:r>
      <w:r w:rsidRPr="007A3C8D">
        <w:rPr>
          <w:noProof/>
          <w:szCs w:val="24"/>
        </w:rPr>
        <w:tab/>
        <w:t xml:space="preserve">Guanliang Chen, Dan Davis, Markus Krause, Efthimia Aivaloglou, Claudia Hauff, and Geert-Jan Houben. 2016. Can Learners be Earners? Investigating a Design to Enable MOOC Learners to Apply their Skills and Earn Money in an Online Market Place. </w:t>
      </w:r>
      <w:r w:rsidRPr="007A3C8D">
        <w:rPr>
          <w:i/>
          <w:iCs/>
          <w:noProof/>
          <w:szCs w:val="24"/>
        </w:rPr>
        <w:t>IEEE Transactions on Learning Technologies</w:t>
      </w:r>
      <w:r w:rsidRPr="007A3C8D">
        <w:rPr>
          <w:noProof/>
          <w:szCs w:val="24"/>
        </w:rPr>
        <w:t xml:space="preserve"> PP, 99: 1. https://doi.org/10.1109/TLT.2016.2614302</w:t>
      </w:r>
    </w:p>
    <w:p w14:paraId="0C7D28A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16.</w:t>
      </w:r>
      <w:r w:rsidRPr="007A3C8D">
        <w:rPr>
          <w:noProof/>
          <w:szCs w:val="24"/>
        </w:rPr>
        <w:tab/>
        <w:t xml:space="preserve">I. Cho and M.J. Blaser. 2012. The human microbiome: at the interface of health and disease. </w:t>
      </w:r>
      <w:r w:rsidRPr="007A3C8D">
        <w:rPr>
          <w:i/>
          <w:iCs/>
          <w:noProof/>
          <w:szCs w:val="24"/>
        </w:rPr>
        <w:t>Nature Reviews Genetics</w:t>
      </w:r>
      <w:r w:rsidRPr="007A3C8D">
        <w:rPr>
          <w:noProof/>
          <w:szCs w:val="24"/>
        </w:rPr>
        <w:t xml:space="preserve"> 13, 4: 260–270. https://doi.org/10.1038/nrg3182</w:t>
      </w:r>
    </w:p>
    <w:p w14:paraId="388E203B"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17.</w:t>
      </w:r>
      <w:r w:rsidRPr="007A3C8D">
        <w:rPr>
          <w:noProof/>
          <w:szCs w:val="24"/>
        </w:rPr>
        <w:tab/>
        <w:t xml:space="preserve">The Human Microbiome Project Consortium. 2012. A </w:t>
      </w:r>
      <w:r w:rsidRPr="007A3C8D">
        <w:rPr>
          <w:noProof/>
          <w:szCs w:val="24"/>
        </w:rPr>
        <w:t xml:space="preserve">framework for human microbiome research. </w:t>
      </w:r>
      <w:r w:rsidRPr="007A3C8D">
        <w:rPr>
          <w:i/>
          <w:iCs/>
          <w:noProof/>
          <w:szCs w:val="24"/>
        </w:rPr>
        <w:t>Nature</w:t>
      </w:r>
      <w:r w:rsidRPr="007A3C8D">
        <w:rPr>
          <w:noProof/>
          <w:szCs w:val="24"/>
        </w:rPr>
        <w:t xml:space="preserve"> 486, 7402: 215–221. https://doi.org/10.1038/nature11209.A</w:t>
      </w:r>
    </w:p>
    <w:p w14:paraId="3F7757CB"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18.</w:t>
      </w:r>
      <w:r w:rsidRPr="007A3C8D">
        <w:rPr>
          <w:noProof/>
          <w:szCs w:val="24"/>
        </w:rPr>
        <w:tab/>
        <w:t xml:space="preserve">The Human Microbiome Project Consortium. 2013. Structure, Function and Diversity of the Healthy Human Microbiome. </w:t>
      </w:r>
      <w:r w:rsidRPr="007A3C8D">
        <w:rPr>
          <w:i/>
          <w:iCs/>
          <w:noProof/>
          <w:szCs w:val="24"/>
        </w:rPr>
        <w:t>Nature</w:t>
      </w:r>
      <w:r w:rsidRPr="007A3C8D">
        <w:rPr>
          <w:noProof/>
          <w:szCs w:val="24"/>
        </w:rPr>
        <w:t xml:space="preserve"> 486, 7402: 207–214. https://doi.org/10.1038/nature11234.Structure</w:t>
      </w:r>
    </w:p>
    <w:p w14:paraId="606FD0D9"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19.</w:t>
      </w:r>
      <w:r w:rsidRPr="007A3C8D">
        <w:rPr>
          <w:noProof/>
          <w:szCs w:val="24"/>
        </w:rPr>
        <w:tab/>
        <w:t xml:space="preserve">Seth Cooper, Firas Khatib, Adrien Treuille, Janos Barbero, Jeehyung Lee, Michael Beenen, Andrew Leaver-Fay, David Baker, Zoran Popović, and Foldit Players. 2010. Predicting protein structures with a multiplayer online game. </w:t>
      </w:r>
      <w:r w:rsidRPr="007A3C8D">
        <w:rPr>
          <w:i/>
          <w:iCs/>
          <w:noProof/>
          <w:szCs w:val="24"/>
        </w:rPr>
        <w:t>Nature</w:t>
      </w:r>
      <w:r w:rsidRPr="007A3C8D">
        <w:rPr>
          <w:noProof/>
          <w:szCs w:val="24"/>
        </w:rPr>
        <w:t xml:space="preserve"> 466, 7307: 756–760. https://doi.org/10.1038/nature09304</w:t>
      </w:r>
    </w:p>
    <w:p w14:paraId="3CAC0753"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20.</w:t>
      </w:r>
      <w:r w:rsidRPr="007A3C8D">
        <w:rPr>
          <w:noProof/>
          <w:szCs w:val="24"/>
        </w:rPr>
        <w:tab/>
        <w:t>Michael J. Coren and Fast Company. 2011. Foldit Gamers Solve Riddle of HIV Enzyme within 3 Weeks. Retrieved December 31, 2016 from https://www.scientificamerican.com/article/foldit-gamers-solve-riddle/</w:t>
      </w:r>
    </w:p>
    <w:p w14:paraId="2EA1C39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21.</w:t>
      </w:r>
      <w:r w:rsidRPr="007A3C8D">
        <w:rPr>
          <w:noProof/>
          <w:szCs w:val="24"/>
        </w:rPr>
        <w:tab/>
        <w:t xml:space="preserve">Catherine H. Crouch and Eric Mazur. 2001. Peer Instruction: Ten years of experience and results. </w:t>
      </w:r>
      <w:r w:rsidRPr="007A3C8D">
        <w:rPr>
          <w:i/>
          <w:iCs/>
          <w:noProof/>
          <w:szCs w:val="24"/>
        </w:rPr>
        <w:t>American Journal of Physics</w:t>
      </w:r>
      <w:r w:rsidRPr="007A3C8D">
        <w:rPr>
          <w:noProof/>
          <w:szCs w:val="24"/>
        </w:rPr>
        <w:t xml:space="preserve"> 69, 9: 970. https://doi.org/10.1119/1.1374249</w:t>
      </w:r>
    </w:p>
    <w:p w14:paraId="0EDA03F4"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22.</w:t>
      </w:r>
      <w:r w:rsidRPr="007A3C8D">
        <w:rPr>
          <w:noProof/>
          <w:szCs w:val="24"/>
        </w:rPr>
        <w:tab/>
        <w:t xml:space="preserve">Justine W Debelius, Yoshiki Vázquez-Baeza, Daniel McDonald, Zhenjiang Xu, Elaine Wolfe, and Rob Knight. 2016. Turning Participatory Microbiome Research into Usable Data: Lessons from the American Gut Project. </w:t>
      </w:r>
      <w:r w:rsidRPr="007A3C8D">
        <w:rPr>
          <w:i/>
          <w:iCs/>
          <w:noProof/>
          <w:szCs w:val="24"/>
        </w:rPr>
        <w:t>Journal of Microbiology &amp; Biology Education</w:t>
      </w:r>
      <w:r w:rsidRPr="007A3C8D">
        <w:rPr>
          <w:noProof/>
          <w:szCs w:val="24"/>
        </w:rPr>
        <w:t xml:space="preserve"> 17, 1: 46–50. https://doi.org/10.1128/jmbe.v17i1.1034</w:t>
      </w:r>
    </w:p>
    <w:p w14:paraId="5CD657AB"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23.</w:t>
      </w:r>
      <w:r w:rsidRPr="007A3C8D">
        <w:rPr>
          <w:noProof/>
          <w:szCs w:val="24"/>
        </w:rPr>
        <w:tab/>
        <w:t xml:space="preserve">Steven P. Dow, Anand Kulkarni, Scott R. Klemmer, and Bjorn Hartmann. 2012. Shepherding the crowd yields better work. In </w:t>
      </w:r>
      <w:r w:rsidRPr="007A3C8D">
        <w:rPr>
          <w:i/>
          <w:iCs/>
          <w:noProof/>
          <w:szCs w:val="24"/>
        </w:rPr>
        <w:t>Proceedings of the ACM 2012 Conference on Computer Supported Cooperative Work (CSCW ’12)</w:t>
      </w:r>
      <w:r w:rsidRPr="007A3C8D">
        <w:rPr>
          <w:noProof/>
          <w:szCs w:val="24"/>
        </w:rPr>
        <w:t>, 1013–1022. https://doi.org/10.1145/2145204.2145355</w:t>
      </w:r>
    </w:p>
    <w:p w14:paraId="25EE2585"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24.</w:t>
      </w:r>
      <w:r w:rsidRPr="007A3C8D">
        <w:rPr>
          <w:noProof/>
          <w:szCs w:val="24"/>
        </w:rPr>
        <w:tab/>
        <w:t xml:space="preserve">Siamak Faridani, Bryce Lee, Selma Glasscock, John Rappole, Dezhen Song, and Ken Goldberg. 2009. A networked telerobotic observatory for collaborative remote observation of avian activity and range change. </w:t>
      </w:r>
      <w:r w:rsidRPr="007A3C8D">
        <w:rPr>
          <w:i/>
          <w:iCs/>
          <w:noProof/>
          <w:szCs w:val="24"/>
        </w:rPr>
        <w:t>IFAC Proceedings Volumes (IFAC-PapersOnline)</w:t>
      </w:r>
      <w:r w:rsidRPr="007A3C8D">
        <w:rPr>
          <w:noProof/>
          <w:szCs w:val="24"/>
        </w:rPr>
        <w:t>: 56–61. https://doi.org/10.3182/20091006-3-US-4006.0015</w:t>
      </w:r>
    </w:p>
    <w:p w14:paraId="3C223675"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25.</w:t>
      </w:r>
      <w:r w:rsidRPr="007A3C8D">
        <w:rPr>
          <w:noProof/>
          <w:szCs w:val="24"/>
        </w:rPr>
        <w:tab/>
        <w:t xml:space="preserve">Rosta Farzan and Robert E Kraut. 2013. Wikipedia classroom experiment: bidirectional benefits of students’ engagement in online production communities. In </w:t>
      </w:r>
      <w:r w:rsidRPr="007A3C8D">
        <w:rPr>
          <w:i/>
          <w:iCs/>
          <w:noProof/>
          <w:szCs w:val="24"/>
        </w:rPr>
        <w:t>Proceedings of the SIGCHI Conference on Human Factors in Computing Systems (CHI ’13)</w:t>
      </w:r>
      <w:r w:rsidRPr="007A3C8D">
        <w:rPr>
          <w:noProof/>
          <w:szCs w:val="24"/>
        </w:rPr>
        <w:t>, 783–792. https://doi.org/10.1145/2470654.2470765</w:t>
      </w:r>
    </w:p>
    <w:p w14:paraId="079009D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26.</w:t>
      </w:r>
      <w:r w:rsidRPr="007A3C8D">
        <w:rPr>
          <w:noProof/>
          <w:szCs w:val="24"/>
        </w:rPr>
        <w:tab/>
        <w:t xml:space="preserve">Susan A. Gelman and Cristine H Legare. 2011. Concepts and folk theories. </w:t>
      </w:r>
      <w:r w:rsidRPr="007A3C8D">
        <w:rPr>
          <w:i/>
          <w:iCs/>
          <w:noProof/>
          <w:szCs w:val="24"/>
        </w:rPr>
        <w:t>Annu Rev Anthropol</w:t>
      </w:r>
      <w:r w:rsidRPr="007A3C8D">
        <w:rPr>
          <w:noProof/>
          <w:szCs w:val="24"/>
        </w:rPr>
        <w:t>: 379–398. https://doi.org/10.1146/annurev-anthro-081309-145822</w:t>
      </w:r>
    </w:p>
    <w:p w14:paraId="3BD71137"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27.</w:t>
      </w:r>
      <w:r w:rsidRPr="007A3C8D">
        <w:rPr>
          <w:noProof/>
          <w:szCs w:val="24"/>
        </w:rPr>
        <w:tab/>
        <w:t xml:space="preserve">SR Gill, Mihai Pop, RT DeBoy, and PB Eckburg. 2006. Metagenomic analysis of the human distal gut </w:t>
      </w:r>
      <w:r w:rsidRPr="007A3C8D">
        <w:rPr>
          <w:noProof/>
          <w:szCs w:val="24"/>
        </w:rPr>
        <w:lastRenderedPageBreak/>
        <w:t xml:space="preserve">microbiome. </w:t>
      </w:r>
      <w:r w:rsidRPr="007A3C8D">
        <w:rPr>
          <w:i/>
          <w:iCs/>
          <w:noProof/>
          <w:szCs w:val="24"/>
        </w:rPr>
        <w:t>Science</w:t>
      </w:r>
      <w:r w:rsidRPr="007A3C8D">
        <w:rPr>
          <w:noProof/>
          <w:szCs w:val="24"/>
        </w:rPr>
        <w:t xml:space="preserve"> 312, 5778: 1355–1359. https://doi.org/10.1126/science.1124234.Metagenomic</w:t>
      </w:r>
    </w:p>
    <w:p w14:paraId="44BC5215"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28.</w:t>
      </w:r>
      <w:r w:rsidRPr="007A3C8D">
        <w:rPr>
          <w:noProof/>
          <w:szCs w:val="24"/>
        </w:rPr>
        <w:tab/>
        <w:t xml:space="preserve">Severin Benedict Hans Hacker. 2014. Duolingo: Learning a Language while Translating the Web. Ph.D Dissertation. </w:t>
      </w:r>
    </w:p>
    <w:p w14:paraId="07A5C713"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29.</w:t>
      </w:r>
      <w:r w:rsidRPr="007A3C8D">
        <w:rPr>
          <w:noProof/>
          <w:szCs w:val="24"/>
        </w:rPr>
        <w:tab/>
        <w:t xml:space="preserve">Joseph Henrich, Steven J Heine, and Ara Norenzayan. 2010. Most People are not WEIRD. </w:t>
      </w:r>
      <w:r w:rsidRPr="007A3C8D">
        <w:rPr>
          <w:i/>
          <w:iCs/>
          <w:noProof/>
          <w:szCs w:val="24"/>
        </w:rPr>
        <w:t>Nature</w:t>
      </w:r>
      <w:r w:rsidRPr="007A3C8D">
        <w:rPr>
          <w:noProof/>
          <w:szCs w:val="24"/>
        </w:rPr>
        <w:t xml:space="preserve"> 466, July 2010. https://doi.org/10.1017/S0140525X0999152X</w:t>
      </w:r>
    </w:p>
    <w:p w14:paraId="7DD2D667"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30.</w:t>
      </w:r>
      <w:r w:rsidRPr="007A3C8D">
        <w:rPr>
          <w:noProof/>
          <w:szCs w:val="24"/>
        </w:rPr>
        <w:tab/>
        <w:t xml:space="preserve">Pamela J. Hinds. 1999. The curse of expertise: The effects of expertise and debiasing methods on prediction of novice performance. </w:t>
      </w:r>
      <w:r w:rsidRPr="007A3C8D">
        <w:rPr>
          <w:i/>
          <w:iCs/>
          <w:noProof/>
          <w:szCs w:val="24"/>
        </w:rPr>
        <w:t>Journal of Experimental Psychology: Applied</w:t>
      </w:r>
      <w:r w:rsidRPr="007A3C8D">
        <w:rPr>
          <w:noProof/>
          <w:szCs w:val="24"/>
        </w:rPr>
        <w:t xml:space="preserve"> 5, 2: 205–221. https://doi.org/10.1037/1076-898X.5.2.205</w:t>
      </w:r>
    </w:p>
    <w:p w14:paraId="1C781798"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31.</w:t>
      </w:r>
      <w:r w:rsidRPr="007A3C8D">
        <w:rPr>
          <w:noProof/>
          <w:szCs w:val="24"/>
        </w:rPr>
        <w:tab/>
        <w:t xml:space="preserve">Eric von Hippel. 2005. </w:t>
      </w:r>
      <w:r w:rsidRPr="007A3C8D">
        <w:rPr>
          <w:i/>
          <w:iCs/>
          <w:noProof/>
          <w:szCs w:val="24"/>
        </w:rPr>
        <w:t>Democratizing innovation: The evolving phenomenon of user innovation</w:t>
      </w:r>
      <w:r w:rsidRPr="007A3C8D">
        <w:rPr>
          <w:noProof/>
          <w:szCs w:val="24"/>
        </w:rPr>
        <w:t>. MIT Press.</w:t>
      </w:r>
    </w:p>
    <w:p w14:paraId="462DE488"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32.</w:t>
      </w:r>
      <w:r w:rsidRPr="007A3C8D">
        <w:rPr>
          <w:noProof/>
          <w:szCs w:val="24"/>
        </w:rPr>
        <w:tab/>
        <w:t xml:space="preserve">Charlene Jennett and Anna L. Cox. 2014. Eight Guidelines for Designing Virtual Citizen Science Projects. </w:t>
      </w:r>
      <w:r w:rsidRPr="007A3C8D">
        <w:rPr>
          <w:i/>
          <w:iCs/>
          <w:noProof/>
          <w:szCs w:val="24"/>
        </w:rPr>
        <w:t>Second AAAI Conference on Human Computation and Crowdsourcing (HCOMP ’14)</w:t>
      </w:r>
      <w:r w:rsidRPr="007A3C8D">
        <w:rPr>
          <w:noProof/>
          <w:szCs w:val="24"/>
        </w:rPr>
        <w:t>: 16–17.</w:t>
      </w:r>
    </w:p>
    <w:p w14:paraId="69A505BA"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33.</w:t>
      </w:r>
      <w:r w:rsidRPr="007A3C8D">
        <w:rPr>
          <w:noProof/>
          <w:szCs w:val="24"/>
        </w:rPr>
        <w:tab/>
        <w:t xml:space="preserve">Alexander Kawrykow, Gary Roumanis, Alfred Kam, Daniel Kwak, Clarence Leung, Chu Wu, Eleyine Zarour, Luis Sarmenta, Mathieu Blanchette, and Jérôme Waldispühl. 2012. Phylo: A citizen science approach for improving multiple sequence alignment. </w:t>
      </w:r>
      <w:r w:rsidRPr="007A3C8D">
        <w:rPr>
          <w:i/>
          <w:iCs/>
          <w:noProof/>
          <w:szCs w:val="24"/>
        </w:rPr>
        <w:t>PLoS ONE</w:t>
      </w:r>
      <w:r w:rsidRPr="007A3C8D">
        <w:rPr>
          <w:noProof/>
          <w:szCs w:val="24"/>
        </w:rPr>
        <w:t xml:space="preserve"> 7, 3. https://doi.org/10.1371/journal.pone.0031362</w:t>
      </w:r>
    </w:p>
    <w:p w14:paraId="7AD9A5FB"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34.</w:t>
      </w:r>
      <w:r w:rsidRPr="007A3C8D">
        <w:rPr>
          <w:noProof/>
          <w:szCs w:val="24"/>
        </w:rPr>
        <w:tab/>
        <w:t xml:space="preserve">Willett Kempton. 1986. Two theories of home heat control. </w:t>
      </w:r>
      <w:r w:rsidRPr="007A3C8D">
        <w:rPr>
          <w:i/>
          <w:iCs/>
          <w:noProof/>
          <w:szCs w:val="24"/>
        </w:rPr>
        <w:t>Cognitive Science</w:t>
      </w:r>
      <w:r w:rsidRPr="007A3C8D">
        <w:rPr>
          <w:noProof/>
          <w:szCs w:val="24"/>
        </w:rPr>
        <w:t xml:space="preserve"> 10, 1: 75–90. https://doi.org/10.1016/S0364-0213(86)80009-X</w:t>
      </w:r>
    </w:p>
    <w:p w14:paraId="0AC1803A"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35.</w:t>
      </w:r>
      <w:r w:rsidRPr="007A3C8D">
        <w:rPr>
          <w:noProof/>
          <w:szCs w:val="24"/>
        </w:rPr>
        <w:tab/>
        <w:t>Juho Kim. 2015. Learnersourcing : Improving video learning with collective learner activity. Ph.D Dissertation. Retrieved from https://juhokim.com/files/JuhoKim-Thesis.pdf</w:t>
      </w:r>
    </w:p>
    <w:p w14:paraId="3C60F63B"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36.</w:t>
      </w:r>
      <w:r w:rsidRPr="007A3C8D">
        <w:rPr>
          <w:noProof/>
          <w:szCs w:val="24"/>
        </w:rPr>
        <w:tab/>
        <w:t>R. Knight, J. Metcalf, and K. Amato. 2016. Gut Check: Exploring Your Microbiome. Coursera. Retrieved December 31, 2016 from https://www.coursera.org/learn/microbiome</w:t>
      </w:r>
    </w:p>
    <w:p w14:paraId="6ED30202"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37.</w:t>
      </w:r>
      <w:r w:rsidRPr="007A3C8D">
        <w:rPr>
          <w:noProof/>
          <w:szCs w:val="24"/>
        </w:rPr>
        <w:tab/>
        <w:t>KnightLab. 2016. American Gut Project. Login. Retrieved December 31, 2016 from http://microbio.me/americangut/</w:t>
      </w:r>
    </w:p>
    <w:p w14:paraId="3000F8FE"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38.</w:t>
      </w:r>
      <w:r w:rsidRPr="007A3C8D">
        <w:rPr>
          <w:noProof/>
          <w:szCs w:val="24"/>
        </w:rPr>
        <w:tab/>
        <w:t>KnightLab. 2016. American Gut - What’s in your gut? Retrieved December 31, 2016 from http://americangut.org/</w:t>
      </w:r>
    </w:p>
    <w:p w14:paraId="305D0243"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39.</w:t>
      </w:r>
      <w:r w:rsidRPr="007A3C8D">
        <w:rPr>
          <w:noProof/>
          <w:szCs w:val="24"/>
        </w:rPr>
        <w:tab/>
        <w:t xml:space="preserve">Yasmine Kotturi, Chinmay E. Kulkarni, Michael S Bernstein, and Scott Klemmer. 2015. Structure and messaging techniques for online peer learning systems that increase stickiness. In </w:t>
      </w:r>
      <w:r w:rsidRPr="007A3C8D">
        <w:rPr>
          <w:i/>
          <w:iCs/>
          <w:noProof/>
          <w:szCs w:val="24"/>
        </w:rPr>
        <w:t>Proceedings of the Second (2015) ACM Conference on Learning @ Scale (L@S ’15)</w:t>
      </w:r>
      <w:r w:rsidRPr="007A3C8D">
        <w:rPr>
          <w:noProof/>
          <w:szCs w:val="24"/>
        </w:rPr>
        <w:t>, 31–38. https://doi.org/10.1145/2724660.2724676</w:t>
      </w:r>
    </w:p>
    <w:p w14:paraId="7B2CA3F2"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40.</w:t>
      </w:r>
      <w:r w:rsidRPr="007A3C8D">
        <w:rPr>
          <w:noProof/>
          <w:szCs w:val="24"/>
        </w:rPr>
        <w:tab/>
        <w:t xml:space="preserve">Michel Krieger, Emily Margarete Stark, and Scott R </w:t>
      </w:r>
      <w:r w:rsidRPr="007A3C8D">
        <w:rPr>
          <w:noProof/>
          <w:szCs w:val="24"/>
        </w:rPr>
        <w:t xml:space="preserve">Klemmer. 2009. Coordinating tasks on the commons: designing for personal goals, expertise and serendipity. In </w:t>
      </w:r>
      <w:r w:rsidRPr="007A3C8D">
        <w:rPr>
          <w:i/>
          <w:iCs/>
          <w:noProof/>
          <w:szCs w:val="24"/>
        </w:rPr>
        <w:t>Proceedings of the SIGCHI Conference on Human Factors in Computing Systems (CHI ’09)</w:t>
      </w:r>
      <w:r w:rsidRPr="007A3C8D">
        <w:rPr>
          <w:noProof/>
          <w:szCs w:val="24"/>
        </w:rPr>
        <w:t>, 1485–1494. https://doi.org/10.1145/1518701.1518927</w:t>
      </w:r>
    </w:p>
    <w:p w14:paraId="7A9A726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41.</w:t>
      </w:r>
      <w:r w:rsidRPr="007A3C8D">
        <w:rPr>
          <w:noProof/>
          <w:szCs w:val="24"/>
        </w:rPr>
        <w:tab/>
        <w:t xml:space="preserve">Chinmay Kulkarni, Koh Pang Wei, Huy Le, Daniel Chia, Kathryn Papadopoulos, Justin Cheng, Daphne Koller, and Scott R. Klemmer. 2013. Peer and self assessment in massive online classes. </w:t>
      </w:r>
      <w:r w:rsidRPr="007A3C8D">
        <w:rPr>
          <w:i/>
          <w:iCs/>
          <w:noProof/>
          <w:szCs w:val="24"/>
        </w:rPr>
        <w:t>ACM Transactions on Computer-Human Interaction</w:t>
      </w:r>
      <w:r w:rsidRPr="007A3C8D">
        <w:rPr>
          <w:noProof/>
          <w:szCs w:val="24"/>
        </w:rPr>
        <w:t xml:space="preserve"> 20, 6: 1–31. https://doi.org/10.1145/2505057</w:t>
      </w:r>
    </w:p>
    <w:p w14:paraId="12248EA6"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42.</w:t>
      </w:r>
      <w:r w:rsidRPr="007A3C8D">
        <w:rPr>
          <w:noProof/>
          <w:szCs w:val="24"/>
        </w:rPr>
        <w:tab/>
        <w:t xml:space="preserve">Edith Law, Ming Yin, Joslin Goh, Kevin Chen, Michael Terry, and Krzysztof Z Gajos. 2016. Curiosity Killed the Cat, but Makes Crowdwork Better. In </w:t>
      </w:r>
      <w:r w:rsidRPr="007A3C8D">
        <w:rPr>
          <w:i/>
          <w:iCs/>
          <w:noProof/>
          <w:szCs w:val="24"/>
        </w:rPr>
        <w:t>Proceedings of the SIGCHI Conference on Human Factors in Computing Systems (CHI ’16)</w:t>
      </w:r>
      <w:r w:rsidRPr="007A3C8D">
        <w:rPr>
          <w:noProof/>
          <w:szCs w:val="24"/>
        </w:rPr>
        <w:t>. https://doi.org/10.1145/2858036.2858144</w:t>
      </w:r>
    </w:p>
    <w:p w14:paraId="1F81420F"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43.</w:t>
      </w:r>
      <w:r w:rsidRPr="007A3C8D">
        <w:rPr>
          <w:noProof/>
          <w:szCs w:val="24"/>
        </w:rPr>
        <w:tab/>
        <w:t xml:space="preserve">Doris Lee, Joanne Lo, Moonhyok Kim, and Eric Paulos. 2016. Crowdclass: Designing classification-based citizen science learning modules. In </w:t>
      </w:r>
      <w:r w:rsidRPr="007A3C8D">
        <w:rPr>
          <w:i/>
          <w:iCs/>
          <w:noProof/>
          <w:szCs w:val="24"/>
        </w:rPr>
        <w:t>Proceedings of the Fourth AAAI Conference on Human Computation and Crowdsourcing (HCOMP ’16)</w:t>
      </w:r>
      <w:r w:rsidRPr="007A3C8D">
        <w:rPr>
          <w:noProof/>
          <w:szCs w:val="24"/>
        </w:rPr>
        <w:t>.</w:t>
      </w:r>
    </w:p>
    <w:p w14:paraId="3CD0056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44.</w:t>
      </w:r>
      <w:r w:rsidRPr="007A3C8D">
        <w:rPr>
          <w:noProof/>
          <w:szCs w:val="24"/>
        </w:rPr>
        <w:tab/>
        <w:t xml:space="preserve">Jeehyung Lee, Wipapat Kladwang, Minjae Lee, Daniel Cantu, Martin Azizyan, Hanjoo Kim, Alex Limpaecher, Snehal Gaikwad, Sungroh Yoon, Adrien Treuille, and Rhiju Das. 2014. RNA design rules from a massive open laboratory. </w:t>
      </w:r>
      <w:r w:rsidRPr="007A3C8D">
        <w:rPr>
          <w:i/>
          <w:iCs/>
          <w:noProof/>
          <w:szCs w:val="24"/>
        </w:rPr>
        <w:t>Proceedings of the National Academy of Sciences</w:t>
      </w:r>
      <w:r w:rsidRPr="007A3C8D">
        <w:rPr>
          <w:noProof/>
          <w:szCs w:val="24"/>
        </w:rPr>
        <w:t xml:space="preserve"> 111, 6: 2122–2127. https://doi.org/10.1073/pnas.1313039111</w:t>
      </w:r>
    </w:p>
    <w:p w14:paraId="136D077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45.</w:t>
      </w:r>
      <w:r w:rsidRPr="007A3C8D">
        <w:rPr>
          <w:noProof/>
          <w:szCs w:val="24"/>
        </w:rPr>
        <w:tab/>
        <w:t xml:space="preserve">Yi-Chieh Lee, Wen-Chieh Lin, Fu-Yin Cherng, Hao-Chuan Wang, Ching-Ying Sung, and Jung-Tai King. 2015. Using Time-Anchored Peer Comments to Enhance Social Interaction in Online Educational Videos. In </w:t>
      </w:r>
      <w:r w:rsidRPr="007A3C8D">
        <w:rPr>
          <w:i/>
          <w:iCs/>
          <w:noProof/>
          <w:szCs w:val="24"/>
        </w:rPr>
        <w:t>Proceedings of the SIGCHI Conference on Human Factors in Computing Systems (CHI ’15)</w:t>
      </w:r>
      <w:r w:rsidRPr="007A3C8D">
        <w:rPr>
          <w:noProof/>
          <w:szCs w:val="24"/>
        </w:rPr>
        <w:t>, 689–698. https://doi.org/10.1145/2702123.2702349</w:t>
      </w:r>
    </w:p>
    <w:p w14:paraId="58C4CE34"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46.</w:t>
      </w:r>
      <w:r w:rsidRPr="007A3C8D">
        <w:rPr>
          <w:noProof/>
          <w:szCs w:val="24"/>
        </w:rPr>
        <w:tab/>
        <w:t xml:space="preserve">Lena Mamykina, Bella Manoim, Manas Mittal, George Hripcsak, and Björn Hartmann. 2011. Design Lessons from the Fastest Q&amp;A Site in the West. In </w:t>
      </w:r>
      <w:r w:rsidRPr="007A3C8D">
        <w:rPr>
          <w:i/>
          <w:iCs/>
          <w:noProof/>
          <w:szCs w:val="24"/>
        </w:rPr>
        <w:t>Proceedings of the SIGCHI Conference on Human Factors in Computing Systems (CHI ’11)</w:t>
      </w:r>
      <w:r w:rsidRPr="007A3C8D">
        <w:rPr>
          <w:noProof/>
          <w:szCs w:val="24"/>
        </w:rPr>
        <w:t>, 2857–2866. https://doi.org/10.1145/1978942.1979366</w:t>
      </w:r>
    </w:p>
    <w:p w14:paraId="11277689"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47.</w:t>
      </w:r>
      <w:r w:rsidRPr="007A3C8D">
        <w:rPr>
          <w:noProof/>
          <w:szCs w:val="24"/>
        </w:rPr>
        <w:tab/>
        <w:t xml:space="preserve">Richard E Mayer. 2004. Should There Be a Three-Strikes Rule Against Pure Discovery Learning? The case for guided methods of instruction. </w:t>
      </w:r>
      <w:r w:rsidRPr="007A3C8D">
        <w:rPr>
          <w:i/>
          <w:iCs/>
          <w:noProof/>
          <w:szCs w:val="24"/>
        </w:rPr>
        <w:t>American Psychologist</w:t>
      </w:r>
      <w:r w:rsidRPr="007A3C8D">
        <w:rPr>
          <w:noProof/>
          <w:szCs w:val="24"/>
        </w:rPr>
        <w:t xml:space="preserve"> 59, 1: 14–19. https://doi.org/10.1037/0003-066X.59.1.14</w:t>
      </w:r>
    </w:p>
    <w:p w14:paraId="31FB30D9"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48.</w:t>
      </w:r>
      <w:r w:rsidRPr="007A3C8D">
        <w:rPr>
          <w:noProof/>
          <w:szCs w:val="24"/>
        </w:rPr>
        <w:tab/>
        <w:t xml:space="preserve">Katharina Reinecke, Ann Arbor, and Krzysztof Z Gajos. 2015. LabintheWild : Conducting Large-Scale Online Experiments With Uncompensated Samples. In </w:t>
      </w:r>
      <w:r w:rsidRPr="007A3C8D">
        <w:rPr>
          <w:i/>
          <w:iCs/>
          <w:noProof/>
          <w:szCs w:val="24"/>
        </w:rPr>
        <w:t>Proceedings of the 18th ACM Conference on Computer Supported Cooperative Work &amp; Social Computing (CSCW ’15)</w:t>
      </w:r>
      <w:r w:rsidRPr="007A3C8D">
        <w:rPr>
          <w:noProof/>
          <w:szCs w:val="24"/>
        </w:rPr>
        <w:t xml:space="preserve">, 1364–1378. </w:t>
      </w:r>
      <w:r w:rsidRPr="007A3C8D">
        <w:rPr>
          <w:noProof/>
          <w:szCs w:val="24"/>
        </w:rPr>
        <w:lastRenderedPageBreak/>
        <w:t>https://doi.org/10.1145/2675133.2675246</w:t>
      </w:r>
    </w:p>
    <w:p w14:paraId="0C8DCED3"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49.</w:t>
      </w:r>
      <w:r w:rsidRPr="007A3C8D">
        <w:rPr>
          <w:noProof/>
          <w:szCs w:val="24"/>
        </w:rPr>
        <w:tab/>
        <w:t xml:space="preserve">R. Resnick, P. and Kraut. 2011. </w:t>
      </w:r>
      <w:r w:rsidRPr="007A3C8D">
        <w:rPr>
          <w:i/>
          <w:iCs/>
          <w:noProof/>
          <w:szCs w:val="24"/>
        </w:rPr>
        <w:t>Building Successful Online Communities: Evidence-based social design</w:t>
      </w:r>
      <w:r w:rsidRPr="007A3C8D">
        <w:rPr>
          <w:noProof/>
          <w:szCs w:val="24"/>
        </w:rPr>
        <w:t>. MIT Press, Cambridge, MA.</w:t>
      </w:r>
    </w:p>
    <w:p w14:paraId="37442DE6"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50.</w:t>
      </w:r>
      <w:r w:rsidRPr="007A3C8D">
        <w:rPr>
          <w:noProof/>
          <w:szCs w:val="24"/>
        </w:rPr>
        <w:tab/>
        <w:t xml:space="preserve">John R Savery and Thomas M Duffy. 1995. Problem based learning: An instructional model and its constructivist framework. </w:t>
      </w:r>
      <w:r w:rsidRPr="007A3C8D">
        <w:rPr>
          <w:i/>
          <w:iCs/>
          <w:noProof/>
          <w:szCs w:val="24"/>
        </w:rPr>
        <w:t>Educational Technology</w:t>
      </w:r>
      <w:r w:rsidRPr="007A3C8D">
        <w:rPr>
          <w:noProof/>
          <w:szCs w:val="24"/>
        </w:rPr>
        <w:t xml:space="preserve"> 35, 5: 31–38. https://doi.org/47405-1006</w:t>
      </w:r>
    </w:p>
    <w:p w14:paraId="4DA1A1B4"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51.</w:t>
      </w:r>
      <w:r w:rsidRPr="007A3C8D">
        <w:rPr>
          <w:noProof/>
          <w:szCs w:val="24"/>
        </w:rPr>
        <w:tab/>
        <w:t xml:space="preserve">Dhawal Shah. 2015. By The Numbers: MOOCS in 2015. </w:t>
      </w:r>
      <w:r w:rsidRPr="007A3C8D">
        <w:rPr>
          <w:i/>
          <w:iCs/>
          <w:noProof/>
          <w:szCs w:val="24"/>
        </w:rPr>
        <w:t>Class Central.</w:t>
      </w:r>
      <w:r w:rsidRPr="007A3C8D">
        <w:rPr>
          <w:noProof/>
          <w:szCs w:val="24"/>
        </w:rPr>
        <w:t xml:space="preserve"> Retrieved from https://www.class-central.com/report/moocs-2015-stats/</w:t>
      </w:r>
    </w:p>
    <w:p w14:paraId="4CC5455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52.</w:t>
      </w:r>
      <w:r w:rsidRPr="007A3C8D">
        <w:rPr>
          <w:noProof/>
          <w:szCs w:val="24"/>
        </w:rPr>
        <w:tab/>
        <w:t xml:space="preserve">Rion Snow, Brendan O Connor, Daniel Jurafsky, Andrew Y Ng, Dolores Labs, and Capp St. 2008. Cheap and fast - but is it good? Evaluation non-expert annotiations for natural language tasks. In </w:t>
      </w:r>
      <w:r w:rsidRPr="007A3C8D">
        <w:rPr>
          <w:i/>
          <w:iCs/>
          <w:noProof/>
          <w:szCs w:val="24"/>
        </w:rPr>
        <w:t>Proceedings of the Conference on Empirical Methods in Natural Language Processing (EMNLP ’08)</w:t>
      </w:r>
      <w:r w:rsidRPr="007A3C8D">
        <w:rPr>
          <w:noProof/>
          <w:szCs w:val="24"/>
        </w:rPr>
        <w:t>, 254–263. https://doi.org/10.1.1.142.8286</w:t>
      </w:r>
    </w:p>
    <w:p w14:paraId="4702EBD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53.</w:t>
      </w:r>
      <w:r w:rsidRPr="007A3C8D">
        <w:rPr>
          <w:noProof/>
          <w:szCs w:val="24"/>
        </w:rPr>
        <w:tab/>
        <w:t xml:space="preserve">James Surowiecki. 2005. </w:t>
      </w:r>
      <w:r w:rsidRPr="007A3C8D">
        <w:rPr>
          <w:i/>
          <w:iCs/>
          <w:noProof/>
          <w:szCs w:val="24"/>
        </w:rPr>
        <w:t>The Wisdom of Crowds</w:t>
      </w:r>
      <w:r w:rsidRPr="007A3C8D">
        <w:rPr>
          <w:noProof/>
          <w:szCs w:val="24"/>
        </w:rPr>
        <w:t>. Anchor.</w:t>
      </w:r>
    </w:p>
    <w:p w14:paraId="561F200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54.</w:t>
      </w:r>
      <w:r w:rsidRPr="007A3C8D">
        <w:rPr>
          <w:noProof/>
          <w:szCs w:val="24"/>
        </w:rPr>
        <w:tab/>
        <w:t xml:space="preserve">Ramine Tinati, Max Van Kleek, Elena Simperl, Markus Luczak-Roesch, Robert Simpson, and Nigel Shadbolt. 2015. Designing for Citizen Data Analysis: A Cross-Sectional Case Study of a Multi-Domain Citizen Science Platform. </w:t>
      </w:r>
      <w:r w:rsidRPr="007A3C8D">
        <w:rPr>
          <w:i/>
          <w:iCs/>
          <w:noProof/>
          <w:szCs w:val="24"/>
        </w:rPr>
        <w:t>Proceedings of the SIGCHI Conference on Human Factors in Computing Systems (CHI ’15)</w:t>
      </w:r>
      <w:r w:rsidRPr="007A3C8D">
        <w:rPr>
          <w:noProof/>
          <w:szCs w:val="24"/>
        </w:rPr>
        <w:t>, April: 4069–4078. https://doi.org/10.1145/2702123.2702420</w:t>
      </w:r>
    </w:p>
    <w:p w14:paraId="031D775B"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55.</w:t>
      </w:r>
      <w:r w:rsidRPr="007A3C8D">
        <w:rPr>
          <w:noProof/>
          <w:szCs w:val="24"/>
        </w:rPr>
        <w:tab/>
        <w:t xml:space="preserve">T Yatsunenko, F E Rey, M J Manary, I Trehan, M G Dominguez-Bello, M Contreras, M Magris, G Hidalgo, </w:t>
      </w:r>
      <w:r w:rsidRPr="007A3C8D">
        <w:rPr>
          <w:noProof/>
          <w:szCs w:val="24"/>
        </w:rPr>
        <w:t xml:space="preserve">R N Baldassano, A P Anokhin, A C Heath, B Warner, J Reeder, J Kuczynski, J G Caporaso, C A Lozupone, C Lauber, J C Clemente, D Knights, R Knight, and J I Gordon. 2012. Human gut microbiome viewed across age and geography. </w:t>
      </w:r>
      <w:r w:rsidRPr="007A3C8D">
        <w:rPr>
          <w:i/>
          <w:iCs/>
          <w:noProof/>
          <w:szCs w:val="24"/>
        </w:rPr>
        <w:t>Nature</w:t>
      </w:r>
      <w:r w:rsidRPr="007A3C8D">
        <w:rPr>
          <w:noProof/>
          <w:szCs w:val="24"/>
        </w:rPr>
        <w:t xml:space="preserve"> 486, 7402: 222–227. https://doi.org/10.1038/nature11053</w:t>
      </w:r>
    </w:p>
    <w:p w14:paraId="1C788F5D"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56.</w:t>
      </w:r>
      <w:r w:rsidRPr="007A3C8D">
        <w:rPr>
          <w:noProof/>
          <w:szCs w:val="24"/>
        </w:rPr>
        <w:tab/>
        <w:t xml:space="preserve">Lixiu Yu, Jeffrey V Nickerson, and Yasuaki Sakamoto. 2012. Collective creativity: Where we are and where we might go. </w:t>
      </w:r>
      <w:r w:rsidRPr="007A3C8D">
        <w:rPr>
          <w:i/>
          <w:iCs/>
          <w:noProof/>
          <w:szCs w:val="24"/>
        </w:rPr>
        <w:t>Collective Intelligence Conference</w:t>
      </w:r>
      <w:r w:rsidRPr="007A3C8D">
        <w:rPr>
          <w:noProof/>
          <w:szCs w:val="24"/>
        </w:rPr>
        <w:t>: 1–8.</w:t>
      </w:r>
    </w:p>
    <w:p w14:paraId="5820AA31"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57.</w:t>
      </w:r>
      <w:r w:rsidRPr="007A3C8D">
        <w:rPr>
          <w:noProof/>
          <w:szCs w:val="24"/>
        </w:rPr>
        <w:tab/>
        <w:t xml:space="preserve">YuanYuan Yu, J.A. Stamberger, A. Manoharan, and A. Paepcke. 2006. EcoPod: a mobile tool for community based biodiversity collection building. In </w:t>
      </w:r>
      <w:r w:rsidRPr="007A3C8D">
        <w:rPr>
          <w:i/>
          <w:iCs/>
          <w:noProof/>
          <w:szCs w:val="24"/>
        </w:rPr>
        <w:t>Proceedings of the 6th ACM/IEEE-CS Joint Conference on Digital Libraries (JCDL ’06)</w:t>
      </w:r>
      <w:r w:rsidRPr="007A3C8D">
        <w:rPr>
          <w:noProof/>
          <w:szCs w:val="24"/>
        </w:rPr>
        <w:t>, 244–253. https://doi.org/10.1145/1141753.1141807</w:t>
      </w:r>
    </w:p>
    <w:p w14:paraId="782E0E9C" w14:textId="77777777" w:rsidR="007A3C8D" w:rsidRPr="007A3C8D" w:rsidRDefault="007A3C8D" w:rsidP="00A731A1">
      <w:pPr>
        <w:widowControl w:val="0"/>
        <w:autoSpaceDE w:val="0"/>
        <w:autoSpaceDN w:val="0"/>
        <w:adjustRightInd w:val="0"/>
        <w:ind w:left="270" w:hanging="270"/>
        <w:jc w:val="left"/>
        <w:rPr>
          <w:noProof/>
          <w:szCs w:val="24"/>
        </w:rPr>
      </w:pPr>
      <w:r w:rsidRPr="007A3C8D">
        <w:rPr>
          <w:noProof/>
          <w:szCs w:val="24"/>
        </w:rPr>
        <w:t>58.</w:t>
      </w:r>
      <w:r w:rsidRPr="007A3C8D">
        <w:rPr>
          <w:noProof/>
          <w:szCs w:val="24"/>
        </w:rPr>
        <w:tab/>
        <w:t xml:space="preserve">Xuan Zhang, Dongya Zhang, and Huijue et al. Jia. 2015. The oral and gut microbiomes are perturbed in rheumatoid arthritis and partly normalized after treatment. </w:t>
      </w:r>
      <w:r w:rsidRPr="007A3C8D">
        <w:rPr>
          <w:i/>
          <w:iCs/>
          <w:noProof/>
          <w:szCs w:val="24"/>
        </w:rPr>
        <w:t>Nat Med</w:t>
      </w:r>
      <w:r w:rsidRPr="007A3C8D">
        <w:rPr>
          <w:noProof/>
          <w:szCs w:val="24"/>
        </w:rPr>
        <w:t xml:space="preserve"> 21, 8: 895–905. https://doi.org/10.1038/nm.3914</w:t>
      </w:r>
    </w:p>
    <w:p w14:paraId="19F37DB2" w14:textId="77777777" w:rsidR="007A3C8D" w:rsidRPr="007A3C8D" w:rsidRDefault="007A3C8D" w:rsidP="00A731A1">
      <w:pPr>
        <w:widowControl w:val="0"/>
        <w:autoSpaceDE w:val="0"/>
        <w:autoSpaceDN w:val="0"/>
        <w:adjustRightInd w:val="0"/>
        <w:ind w:left="270" w:hanging="270"/>
        <w:jc w:val="left"/>
        <w:rPr>
          <w:noProof/>
        </w:rPr>
      </w:pPr>
      <w:r w:rsidRPr="007A3C8D">
        <w:rPr>
          <w:noProof/>
          <w:szCs w:val="24"/>
        </w:rPr>
        <w:t>59.</w:t>
      </w:r>
      <w:r w:rsidRPr="007A3C8D">
        <w:rPr>
          <w:noProof/>
          <w:szCs w:val="24"/>
        </w:rPr>
        <w:tab/>
        <w:t>Zooniverse. 2007. Galaxy Zoo. Retrieved December 31, 2016 from www.galaxyzoo.org</w:t>
      </w:r>
    </w:p>
    <w:p w14:paraId="2D29D56E" w14:textId="77777777" w:rsidR="0006067C" w:rsidRDefault="0006067C" w:rsidP="00A731A1">
      <w:pPr>
        <w:widowControl w:val="0"/>
        <w:autoSpaceDE w:val="0"/>
        <w:autoSpaceDN w:val="0"/>
        <w:adjustRightInd w:val="0"/>
        <w:ind w:left="270" w:hanging="270"/>
        <w:jc w:val="left"/>
      </w:pPr>
      <w:r>
        <w:rPr>
          <w:bCs/>
          <w:kern w:val="32"/>
        </w:rPr>
        <w:fldChar w:fldCharType="end"/>
      </w:r>
    </w:p>
    <w:p w14:paraId="38EDA68B" w14:textId="77777777" w:rsidR="0006067C" w:rsidRDefault="0006067C" w:rsidP="00A97956">
      <w:pPr>
        <w:jc w:val="left"/>
        <w:rPr>
          <w:rFonts w:ascii="Helvetica" w:hAnsi="Helvetica"/>
          <w:b/>
          <w:sz w:val="24"/>
        </w:rPr>
      </w:pPr>
    </w:p>
    <w:p w14:paraId="101AE436" w14:textId="77777777" w:rsidR="0006067C" w:rsidRDefault="0006067C">
      <w:pPr>
        <w:rPr>
          <w:bCs/>
          <w:kern w:val="32"/>
        </w:rPr>
      </w:pPr>
    </w:p>
    <w:p w14:paraId="72B1AA8E" w14:textId="77777777" w:rsidR="0006067C" w:rsidRDefault="0006067C">
      <w:pPr>
        <w:rPr>
          <w:bCs/>
          <w:kern w:val="32"/>
        </w:rPr>
      </w:pPr>
    </w:p>
    <w:p w14:paraId="24E8F99B" w14:textId="77777777" w:rsidR="000A0B5C" w:rsidRPr="0077726A" w:rsidDel="007D0673" w:rsidRDefault="000A0B5C">
      <w:pPr>
        <w:widowControl w:val="0"/>
        <w:autoSpaceDE w:val="0"/>
        <w:autoSpaceDN w:val="0"/>
        <w:adjustRightInd w:val="0"/>
        <w:ind w:left="640" w:hanging="640"/>
        <w:rPr>
          <w:del w:id="29" w:author="UCSD UCSD" w:date="2016-12-30T21:22:00Z"/>
          <w:bCs/>
          <w:kern w:val="32"/>
        </w:rPr>
        <w:pPrChange w:id="30" w:author="UCSD UCSD" w:date="2016-12-30T21:22:00Z">
          <w:pPr/>
        </w:pPrChange>
      </w:pPr>
    </w:p>
    <w:p w14:paraId="18BC7811" w14:textId="77777777" w:rsidR="006B3F1F" w:rsidDel="007D0673" w:rsidRDefault="006B3F1F" w:rsidP="00071A2F">
      <w:pPr>
        <w:widowControl w:val="0"/>
        <w:autoSpaceDE w:val="0"/>
        <w:autoSpaceDN w:val="0"/>
        <w:adjustRightInd w:val="0"/>
        <w:ind w:left="640" w:hanging="640"/>
        <w:rPr>
          <w:del w:id="31" w:author="UCSD UCSD" w:date="2016-12-30T21:22:00Z"/>
        </w:rPr>
      </w:pPr>
      <w:del w:id="32" w:author="UCSD UCSD" w:date="2016-12-30T21:22:00Z">
        <w:r w:rsidDel="007D0673">
          <w:delText>REFERENCES</w:delText>
        </w:r>
      </w:del>
    </w:p>
    <w:p w14:paraId="1156E5F7" w14:textId="77777777" w:rsidR="00D14B28" w:rsidRPr="00B840CD" w:rsidDel="00341409" w:rsidRDefault="00015B2E" w:rsidP="00071A2F">
      <w:pPr>
        <w:widowControl w:val="0"/>
        <w:autoSpaceDE w:val="0"/>
        <w:autoSpaceDN w:val="0"/>
        <w:adjustRightInd w:val="0"/>
        <w:ind w:left="640" w:hanging="640"/>
        <w:rPr>
          <w:del w:id="33" w:author="UCSD UCSD" w:date="2016-12-30T20:04:00Z"/>
        </w:rPr>
      </w:pPr>
      <w:bookmarkStart w:id="34" w:name="_Ref335851139"/>
      <w:bookmarkStart w:id="35" w:name="_Ref10968375"/>
      <w:del w:id="36" w:author="UCSD UCSD" w:date="2016-12-30T20:04:00Z">
        <w:r w:rsidRPr="00572FC4" w:rsidDel="00341409">
          <w:delText xml:space="preserve">23andMe. </w:delText>
        </w:r>
        <w:bookmarkStart w:id="37" w:name="_Ref335997121"/>
        <w:bookmarkEnd w:id="34"/>
        <w:r w:rsidR="00FF0675" w:rsidRPr="00572FC4" w:rsidDel="00341409">
          <w:delText>Something to Chew On</w:delText>
        </w:r>
        <w:r w:rsidR="00EF6FCA" w:rsidRPr="00572FC4" w:rsidDel="00341409">
          <w:delText xml:space="preserve">. </w:delText>
        </w:r>
        <w:r w:rsidR="00FF0675" w:rsidRPr="00572FC4" w:rsidDel="00341409">
          <w:delText>https://blog.23andme.com/23andme-research/something-to-chew-on/</w:delText>
        </w:r>
        <w:bookmarkEnd w:id="37"/>
      </w:del>
    </w:p>
    <w:p w14:paraId="4DC0FAA3" w14:textId="77777777" w:rsidR="00735D1A" w:rsidRPr="00E43FD3" w:rsidDel="00341409" w:rsidRDefault="00735D1A" w:rsidP="00071A2F">
      <w:pPr>
        <w:widowControl w:val="0"/>
        <w:autoSpaceDE w:val="0"/>
        <w:autoSpaceDN w:val="0"/>
        <w:adjustRightInd w:val="0"/>
        <w:ind w:left="640" w:hanging="640"/>
        <w:rPr>
          <w:del w:id="38" w:author="UCSD UCSD" w:date="2016-12-30T20:04:00Z"/>
        </w:rPr>
      </w:pPr>
      <w:bookmarkStart w:id="39" w:name="_Ref336011412"/>
      <w:del w:id="40" w:author="UCSD UCSD" w:date="2016-12-30T20:04:00Z">
        <w:r w:rsidRPr="00E43FD3" w:rsidDel="00341409">
          <w:delText>American Gut Project.</w:delText>
        </w:r>
        <w:r w:rsidR="00CC5CB5" w:rsidRPr="00E43FD3" w:rsidDel="00341409">
          <w:delText xml:space="preserve"> Login.</w:delText>
        </w:r>
        <w:r w:rsidRPr="00E43FD3" w:rsidDel="00341409">
          <w:delText xml:space="preserve"> https://www.microbio.me/americangut/</w:delText>
        </w:r>
        <w:bookmarkEnd w:id="39"/>
      </w:del>
    </w:p>
    <w:p w14:paraId="7F5C2B1C" w14:textId="77777777" w:rsidR="002A4290" w:rsidRPr="00572FC4" w:rsidDel="00341409" w:rsidRDefault="00214E17" w:rsidP="00071A2F">
      <w:pPr>
        <w:widowControl w:val="0"/>
        <w:autoSpaceDE w:val="0"/>
        <w:autoSpaceDN w:val="0"/>
        <w:adjustRightInd w:val="0"/>
        <w:ind w:left="640" w:hanging="640"/>
        <w:rPr>
          <w:del w:id="41" w:author="UCSD UCSD" w:date="2016-12-30T20:05:00Z"/>
        </w:rPr>
      </w:pPr>
      <w:bookmarkStart w:id="42" w:name="_Ref336090300"/>
      <w:del w:id="43" w:author="UCSD UCSD" w:date="2016-12-30T20:05:00Z">
        <w:r w:rsidRPr="00E43FD3" w:rsidDel="00341409">
          <w:delText>Aleven</w:delText>
        </w:r>
        <w:r w:rsidR="00B91524" w:rsidRPr="00E43FD3" w:rsidDel="00341409">
          <w:delText>,</w:delText>
        </w:r>
        <w:r w:rsidR="00AC3E9B" w:rsidRPr="00E43FD3" w:rsidDel="00341409">
          <w:delText xml:space="preserve"> V.</w:delText>
        </w:r>
        <w:r w:rsidRPr="00E43FD3" w:rsidDel="00341409">
          <w:delText>, Mclaren</w:delText>
        </w:r>
        <w:r w:rsidR="00AC3E9B" w:rsidRPr="00E43FD3" w:rsidDel="00341409">
          <w:delText xml:space="preserve"> B.</w:delText>
        </w:r>
        <w:r w:rsidR="00371DD6" w:rsidRPr="00E43FD3" w:rsidDel="00341409">
          <w:delText xml:space="preserve">, </w:delText>
        </w:r>
        <w:r w:rsidRPr="00E43FD3" w:rsidDel="00341409">
          <w:delText>Roll</w:delText>
        </w:r>
        <w:r w:rsidR="00B91524" w:rsidRPr="00512DDA" w:rsidDel="00341409">
          <w:delText>,</w:delText>
        </w:r>
        <w:r w:rsidR="00371DD6" w:rsidRPr="00512DDA" w:rsidDel="00341409">
          <w:delText xml:space="preserve"> I.</w:delText>
        </w:r>
        <w:r w:rsidRPr="00512DDA" w:rsidDel="00341409">
          <w:delText>,</w:delText>
        </w:r>
        <w:r w:rsidR="00371DD6" w:rsidRPr="00512DDA" w:rsidDel="00341409">
          <w:delText xml:space="preserve"> </w:delText>
        </w:r>
        <w:r w:rsidRPr="00512DDA" w:rsidDel="00341409">
          <w:delText>Koedinger</w:delText>
        </w:r>
        <w:r w:rsidR="00B91524" w:rsidRPr="00512DDA" w:rsidDel="00341409">
          <w:delText>,</w:delText>
        </w:r>
        <w:r w:rsidR="006F61A0" w:rsidRPr="00512DDA" w:rsidDel="00341409">
          <w:delText xml:space="preserve"> K</w:delText>
        </w:r>
        <w:r w:rsidRPr="00512DDA" w:rsidDel="00341409">
          <w:delText>. Toward meta-cognitive tutoring: A model of help seeking with a Cognitive Tutor. In Intern</w:delText>
        </w:r>
        <w:r w:rsidRPr="00173E38" w:rsidDel="00341409">
          <w:delText>ational Journal of Artificial Intelligence in Educ</w:delText>
        </w:r>
        <w:r w:rsidRPr="00572FC4" w:rsidDel="00341409">
          <w:delText>ation (AIED 2016).</w:delText>
        </w:r>
        <w:bookmarkStart w:id="44" w:name="_Ref335997000"/>
        <w:bookmarkEnd w:id="42"/>
        <w:r w:rsidR="00DC1F24" w:rsidRPr="00572FC4" w:rsidDel="00341409">
          <w:rPr>
            <w:kern w:val="32"/>
          </w:rPr>
          <w:delText xml:space="preserve"> </w:delText>
        </w:r>
        <w:bookmarkEnd w:id="44"/>
      </w:del>
    </w:p>
    <w:p w14:paraId="0DEEC098" w14:textId="77777777" w:rsidR="00B34A68" w:rsidRPr="00572FC4" w:rsidDel="00341409" w:rsidRDefault="00B34A68" w:rsidP="00071A2F">
      <w:pPr>
        <w:widowControl w:val="0"/>
        <w:autoSpaceDE w:val="0"/>
        <w:autoSpaceDN w:val="0"/>
        <w:adjustRightInd w:val="0"/>
        <w:ind w:left="640" w:hanging="640"/>
        <w:rPr>
          <w:del w:id="45" w:author="UCSD UCSD" w:date="2016-12-30T20:05:00Z"/>
          <w:bCs/>
        </w:rPr>
      </w:pPr>
      <w:bookmarkStart w:id="46" w:name="_Ref335997398"/>
      <w:del w:id="47" w:author="UCSD UCSD" w:date="2016-12-30T20:05:00Z">
        <w:r w:rsidRPr="00572FC4" w:rsidDel="00341409">
          <w:rPr>
            <w:bCs/>
          </w:rPr>
          <w:delText>Andersen</w:delText>
        </w:r>
        <w:r w:rsidR="00B91524" w:rsidRPr="00572FC4" w:rsidDel="00341409">
          <w:rPr>
            <w:bCs/>
          </w:rPr>
          <w:delText>,</w:delText>
        </w:r>
        <w:r w:rsidR="00C14269" w:rsidRPr="00572FC4" w:rsidDel="00341409">
          <w:rPr>
            <w:bCs/>
          </w:rPr>
          <w:delText xml:space="preserve"> E.</w:delText>
        </w:r>
        <w:r w:rsidRPr="00572FC4" w:rsidDel="00341409">
          <w:rPr>
            <w:bCs/>
          </w:rPr>
          <w:delText>, O'Rourke</w:delText>
        </w:r>
        <w:r w:rsidR="00B91524" w:rsidRPr="00572FC4" w:rsidDel="00341409">
          <w:rPr>
            <w:bCs/>
          </w:rPr>
          <w:delText>, E.</w:delText>
        </w:r>
        <w:r w:rsidRPr="00572FC4" w:rsidDel="00341409">
          <w:rPr>
            <w:bCs/>
          </w:rPr>
          <w:delText>, Liu</w:delText>
        </w:r>
        <w:r w:rsidR="00B91524" w:rsidRPr="00572FC4" w:rsidDel="00341409">
          <w:rPr>
            <w:bCs/>
          </w:rPr>
          <w:delText>, Y.E.</w:delText>
        </w:r>
        <w:r w:rsidRPr="00572FC4" w:rsidDel="00341409">
          <w:rPr>
            <w:bCs/>
          </w:rPr>
          <w:delText>, Snider</w:delText>
        </w:r>
        <w:r w:rsidR="00B91524" w:rsidRPr="00572FC4" w:rsidDel="00341409">
          <w:rPr>
            <w:bCs/>
          </w:rPr>
          <w:delText xml:space="preserve">, R., </w:delText>
        </w:r>
        <w:r w:rsidRPr="00572FC4" w:rsidDel="00341409">
          <w:rPr>
            <w:bCs/>
          </w:rPr>
          <w:delText>Lowdermilk</w:delText>
        </w:r>
        <w:r w:rsidR="00B91524" w:rsidRPr="00572FC4" w:rsidDel="00341409">
          <w:rPr>
            <w:bCs/>
          </w:rPr>
          <w:delText xml:space="preserve">, J., </w:delText>
        </w:r>
        <w:r w:rsidRPr="00572FC4" w:rsidDel="00341409">
          <w:rPr>
            <w:bCs/>
          </w:rPr>
          <w:delText>Truong</w:delText>
        </w:r>
        <w:r w:rsidR="00B91524" w:rsidRPr="00572FC4" w:rsidDel="00341409">
          <w:rPr>
            <w:bCs/>
          </w:rPr>
          <w:delText xml:space="preserve">, D., </w:delText>
        </w:r>
        <w:r w:rsidRPr="00572FC4" w:rsidDel="00341409">
          <w:rPr>
            <w:bCs/>
          </w:rPr>
          <w:delText>Cooper</w:delText>
        </w:r>
        <w:r w:rsidR="00B91524" w:rsidRPr="00572FC4" w:rsidDel="00341409">
          <w:rPr>
            <w:bCs/>
          </w:rPr>
          <w:delText xml:space="preserve">, S., and </w:delText>
        </w:r>
        <w:r w:rsidRPr="00572FC4" w:rsidDel="00341409">
          <w:rPr>
            <w:bCs/>
          </w:rPr>
          <w:delText>Popovic</w:delText>
        </w:r>
        <w:r w:rsidR="00B91524" w:rsidRPr="00572FC4" w:rsidDel="00341409">
          <w:rPr>
            <w:bCs/>
          </w:rPr>
          <w:delText xml:space="preserve">, Z. </w:delText>
        </w:r>
        <w:r w:rsidRPr="00572FC4" w:rsidDel="00341409">
          <w:rPr>
            <w:bCs/>
          </w:rPr>
          <w:delText xml:space="preserve">The impact of tutorials on games of varying complexity. In </w:delText>
        </w:r>
        <w:r w:rsidR="0021122A" w:rsidRPr="00572FC4" w:rsidDel="00341409">
          <w:rPr>
            <w:bCs/>
          </w:rPr>
          <w:delText>Proc. CHI 2012</w:delText>
        </w:r>
        <w:r w:rsidRPr="00572FC4" w:rsidDel="00341409">
          <w:rPr>
            <w:bCs/>
          </w:rPr>
          <w:delText>. ACM</w:delText>
        </w:r>
        <w:r w:rsidR="00F41D2C" w:rsidRPr="00572FC4" w:rsidDel="00341409">
          <w:rPr>
            <w:bCs/>
          </w:rPr>
          <w:delText xml:space="preserve"> Press</w:delText>
        </w:r>
        <w:r w:rsidR="0021122A" w:rsidRPr="00572FC4" w:rsidDel="00341409">
          <w:rPr>
            <w:bCs/>
          </w:rPr>
          <w:delText xml:space="preserve"> (2012)</w:delText>
        </w:r>
        <w:r w:rsidRPr="00572FC4" w:rsidDel="00341409">
          <w:rPr>
            <w:bCs/>
          </w:rPr>
          <w:delText xml:space="preserve"> </w:delText>
        </w:r>
        <w:bookmarkEnd w:id="46"/>
      </w:del>
    </w:p>
    <w:p w14:paraId="1B5F3E98" w14:textId="77777777" w:rsidR="00B34A68" w:rsidRPr="00572FC4" w:rsidDel="00341409" w:rsidRDefault="00B34A68" w:rsidP="00071A2F">
      <w:pPr>
        <w:widowControl w:val="0"/>
        <w:autoSpaceDE w:val="0"/>
        <w:autoSpaceDN w:val="0"/>
        <w:adjustRightInd w:val="0"/>
        <w:ind w:left="640" w:hanging="640"/>
        <w:rPr>
          <w:del w:id="48" w:author="UCSD UCSD" w:date="2016-12-30T20:05:00Z"/>
        </w:rPr>
      </w:pPr>
      <w:bookmarkStart w:id="49" w:name="_Ref335996471"/>
      <w:del w:id="50" w:author="UCSD UCSD" w:date="2016-12-30T20:05:00Z">
        <w:r w:rsidRPr="00572FC4" w:rsidDel="00341409">
          <w:delText>Audubon. C</w:delText>
        </w:r>
        <w:r w:rsidR="00E10345" w:rsidRPr="00572FC4" w:rsidDel="00341409">
          <w:delText xml:space="preserve">hristmas Bird Count | Audubon. 2016 </w:delText>
        </w:r>
        <w:r w:rsidRPr="00572FC4" w:rsidDel="00341409">
          <w:delText>http://www.audubon.org/conservation/science/christmas-bird-count</w:delText>
        </w:r>
        <w:bookmarkEnd w:id="49"/>
      </w:del>
    </w:p>
    <w:p w14:paraId="2FF1099D" w14:textId="77777777" w:rsidR="00F229E3" w:rsidRPr="00572FC4" w:rsidDel="00341409" w:rsidRDefault="00F229E3" w:rsidP="00071A2F">
      <w:pPr>
        <w:widowControl w:val="0"/>
        <w:autoSpaceDE w:val="0"/>
        <w:autoSpaceDN w:val="0"/>
        <w:adjustRightInd w:val="0"/>
        <w:ind w:left="640" w:hanging="640"/>
        <w:rPr>
          <w:del w:id="51" w:author="UCSD UCSD" w:date="2016-12-30T20:05:00Z"/>
        </w:rPr>
      </w:pPr>
      <w:bookmarkStart w:id="52" w:name="_Ref336079092"/>
      <w:bookmarkStart w:id="53" w:name="_Ref335997072"/>
      <w:del w:id="54" w:author="UCSD UCSD" w:date="2016-12-30T20:05:00Z">
        <w:r w:rsidRPr="00572FC4" w:rsidDel="00341409">
          <w:delText>Bernstein, M, S. Research Statement. http://hci.stanford.edu/msb/files/job_search/research-statement.pdf</w:delText>
        </w:r>
        <w:bookmarkEnd w:id="52"/>
      </w:del>
    </w:p>
    <w:p w14:paraId="4D0A8EF2" w14:textId="77777777" w:rsidR="002A5496" w:rsidRPr="00572FC4" w:rsidDel="00341409" w:rsidRDefault="002A5496" w:rsidP="00071A2F">
      <w:pPr>
        <w:widowControl w:val="0"/>
        <w:autoSpaceDE w:val="0"/>
        <w:autoSpaceDN w:val="0"/>
        <w:adjustRightInd w:val="0"/>
        <w:ind w:left="640" w:hanging="640"/>
        <w:rPr>
          <w:del w:id="55" w:author="UCSD UCSD" w:date="2016-12-30T20:05:00Z"/>
        </w:rPr>
      </w:pPr>
      <w:bookmarkStart w:id="56" w:name="_Ref336088971"/>
      <w:del w:id="57" w:author="UCSD UCSD" w:date="2016-12-30T20:05:00Z">
        <w:r w:rsidRPr="00572FC4" w:rsidDel="00341409">
          <w:rPr>
            <w:kern w:val="32"/>
          </w:rPr>
          <w:delText>Bernstein</w:delText>
        </w:r>
        <w:r w:rsidR="00192CA2" w:rsidRPr="00572FC4" w:rsidDel="00341409">
          <w:rPr>
            <w:kern w:val="32"/>
          </w:rPr>
          <w:delText xml:space="preserve"> M.S., </w:delText>
        </w:r>
        <w:r w:rsidRPr="00572FC4" w:rsidDel="00341409">
          <w:rPr>
            <w:kern w:val="32"/>
          </w:rPr>
          <w:delText>Little</w:delText>
        </w:r>
        <w:r w:rsidR="00192CA2" w:rsidRPr="00572FC4" w:rsidDel="00341409">
          <w:rPr>
            <w:kern w:val="32"/>
          </w:rPr>
          <w:delText xml:space="preserve"> G.</w:delText>
        </w:r>
        <w:r w:rsidRPr="00572FC4" w:rsidDel="00341409">
          <w:rPr>
            <w:kern w:val="32"/>
          </w:rPr>
          <w:delText>, Miller</w:delText>
        </w:r>
        <w:r w:rsidR="00C5615C" w:rsidRPr="00572FC4" w:rsidDel="00341409">
          <w:rPr>
            <w:kern w:val="32"/>
          </w:rPr>
          <w:delText xml:space="preserve"> R.C., </w:delText>
        </w:r>
        <w:r w:rsidRPr="00572FC4" w:rsidDel="00341409">
          <w:rPr>
            <w:kern w:val="32"/>
          </w:rPr>
          <w:delText>Hartmann</w:delText>
        </w:r>
        <w:r w:rsidR="00C5615C" w:rsidRPr="00572FC4" w:rsidDel="00341409">
          <w:rPr>
            <w:kern w:val="32"/>
          </w:rPr>
          <w:delText xml:space="preserve"> B.</w:delText>
        </w:r>
        <w:r w:rsidRPr="00572FC4" w:rsidDel="00341409">
          <w:rPr>
            <w:kern w:val="32"/>
          </w:rPr>
          <w:delText>, Ackerman</w:delText>
        </w:r>
        <w:r w:rsidR="00C5615C" w:rsidRPr="00572FC4" w:rsidDel="00341409">
          <w:rPr>
            <w:kern w:val="32"/>
          </w:rPr>
          <w:delText xml:space="preserve"> M. S.</w:delText>
        </w:r>
        <w:r w:rsidRPr="00572FC4" w:rsidDel="00341409">
          <w:rPr>
            <w:kern w:val="32"/>
          </w:rPr>
          <w:delText>, Karger,</w:delText>
        </w:r>
        <w:r w:rsidR="00C5615C" w:rsidRPr="00572FC4" w:rsidDel="00341409">
          <w:rPr>
            <w:kern w:val="32"/>
          </w:rPr>
          <w:delText xml:space="preserve"> D. R.,</w:delText>
        </w:r>
        <w:r w:rsidRPr="00572FC4" w:rsidDel="00341409">
          <w:rPr>
            <w:kern w:val="32"/>
          </w:rPr>
          <w:delText xml:space="preserve"> Crowell</w:delText>
        </w:r>
        <w:r w:rsidR="00C5615C" w:rsidRPr="00572FC4" w:rsidDel="00341409">
          <w:rPr>
            <w:kern w:val="32"/>
          </w:rPr>
          <w:delText>, D.</w:delText>
        </w:r>
        <w:r w:rsidRPr="00572FC4" w:rsidDel="00341409">
          <w:rPr>
            <w:kern w:val="32"/>
          </w:rPr>
          <w:delText>, and Panovich</w:delText>
        </w:r>
        <w:r w:rsidR="001A6426" w:rsidRPr="00572FC4" w:rsidDel="00341409">
          <w:rPr>
            <w:kern w:val="32"/>
          </w:rPr>
          <w:delText>, K</w:delText>
        </w:r>
        <w:r w:rsidRPr="00572FC4" w:rsidDel="00341409">
          <w:rPr>
            <w:kern w:val="32"/>
          </w:rPr>
          <w:delText>. Soylent: a word processor with a crowd inside. In Proc</w:delText>
        </w:r>
        <w:r w:rsidR="00663E4D" w:rsidRPr="00572FC4" w:rsidDel="00341409">
          <w:rPr>
            <w:kern w:val="32"/>
          </w:rPr>
          <w:delText>. UIST '10</w:delText>
        </w:r>
        <w:r w:rsidR="00EA2965" w:rsidRPr="00572FC4" w:rsidDel="00341409">
          <w:rPr>
            <w:kern w:val="32"/>
          </w:rPr>
          <w:delText>. ACM</w:delText>
        </w:r>
        <w:r w:rsidRPr="00572FC4" w:rsidDel="00341409">
          <w:rPr>
            <w:kern w:val="32"/>
          </w:rPr>
          <w:delText xml:space="preserve"> </w:delText>
        </w:r>
        <w:r w:rsidR="00EA2965" w:rsidRPr="00572FC4" w:rsidDel="00341409">
          <w:rPr>
            <w:kern w:val="32"/>
          </w:rPr>
          <w:delText>Press (2010),</w:delText>
        </w:r>
        <w:r w:rsidRPr="00572FC4" w:rsidDel="00341409">
          <w:rPr>
            <w:kern w:val="32"/>
          </w:rPr>
          <w:delText xml:space="preserve"> 313-322.</w:delText>
        </w:r>
        <w:bookmarkEnd w:id="56"/>
        <w:r w:rsidRPr="00572FC4" w:rsidDel="00341409">
          <w:rPr>
            <w:kern w:val="32"/>
          </w:rPr>
          <w:delText xml:space="preserve"> </w:delText>
        </w:r>
        <w:bookmarkEnd w:id="53"/>
      </w:del>
    </w:p>
    <w:p w14:paraId="291ABB9F" w14:textId="77777777" w:rsidR="004208FA" w:rsidRPr="00572FC4" w:rsidDel="00E43FD3" w:rsidRDefault="004208FA" w:rsidP="00071A2F">
      <w:pPr>
        <w:widowControl w:val="0"/>
        <w:autoSpaceDE w:val="0"/>
        <w:autoSpaceDN w:val="0"/>
        <w:adjustRightInd w:val="0"/>
        <w:ind w:left="640" w:hanging="640"/>
        <w:rPr>
          <w:del w:id="58" w:author="UCSD UCSD" w:date="2016-12-30T20:45:00Z"/>
        </w:rPr>
      </w:pPr>
      <w:bookmarkStart w:id="59" w:name="_Ref336087133"/>
      <w:del w:id="60" w:author="UCSD UCSD" w:date="2016-12-30T20:45:00Z">
        <w:r w:rsidRPr="00572FC4" w:rsidDel="00E43FD3">
          <w:rPr>
            <w:kern w:val="32"/>
          </w:rPr>
          <w:delText>Bolton, M. K. The Role Of Coaching in Student Teams: A “Just-in-Time” Approach To Learning. Journal of Management Education, June 1999 vol. 23 no. 3 233-250.</w:delText>
        </w:r>
        <w:bookmarkEnd w:id="59"/>
      </w:del>
    </w:p>
    <w:p w14:paraId="019C9736" w14:textId="77777777" w:rsidR="00753156" w:rsidRPr="0006067C" w:rsidDel="00341409" w:rsidRDefault="00753156" w:rsidP="00071A2F">
      <w:pPr>
        <w:widowControl w:val="0"/>
        <w:autoSpaceDE w:val="0"/>
        <w:autoSpaceDN w:val="0"/>
        <w:adjustRightInd w:val="0"/>
        <w:ind w:left="640" w:hanging="640"/>
        <w:rPr>
          <w:del w:id="61" w:author="UCSD UCSD" w:date="2016-12-30T20:05:00Z"/>
          <w:i/>
        </w:rPr>
      </w:pPr>
      <w:bookmarkStart w:id="62" w:name="_Ref336094063"/>
      <w:del w:id="63" w:author="UCSD UCSD" w:date="2016-12-30T20:05:00Z">
        <w:r w:rsidRPr="0006067C" w:rsidDel="00341409">
          <w:rPr>
            <w:i/>
            <w:kern w:val="32"/>
          </w:rPr>
          <w:delText>Boden, M. A. “The Story so far”</w:delText>
        </w:r>
        <w:r w:rsidR="008572D5" w:rsidRPr="0006067C" w:rsidDel="00341409">
          <w:rPr>
            <w:i/>
          </w:rPr>
          <w:delText xml:space="preserve">. </w:delText>
        </w:r>
        <w:r w:rsidRPr="0006067C" w:rsidDel="00341409">
          <w:rPr>
            <w:i/>
            <w:kern w:val="32"/>
          </w:rPr>
          <w:delText>The Creative Mind: Myths and Mechanisms.</w:delText>
        </w:r>
        <w:r w:rsidR="00174116" w:rsidRPr="0006067C" w:rsidDel="00341409">
          <w:rPr>
            <w:i/>
            <w:kern w:val="32"/>
          </w:rPr>
          <w:delText xml:space="preserve"> Routledge (2004) 25-39.</w:delText>
        </w:r>
        <w:bookmarkEnd w:id="62"/>
        <w:r w:rsidR="00254F9D" w:rsidRPr="0006067C" w:rsidDel="00341409">
          <w:rPr>
            <w:i/>
            <w:kern w:val="32"/>
          </w:rPr>
          <w:delText xml:space="preserve"> </w:delText>
        </w:r>
        <w:r w:rsidRPr="0006067C" w:rsidDel="00341409">
          <w:rPr>
            <w:i/>
            <w:kern w:val="32"/>
          </w:rPr>
          <w:delText xml:space="preserve"> </w:delText>
        </w:r>
      </w:del>
    </w:p>
    <w:p w14:paraId="6F619AED" w14:textId="77777777" w:rsidR="00C603A9" w:rsidRPr="0006067C" w:rsidDel="00341409" w:rsidRDefault="00C603A9" w:rsidP="00071A2F">
      <w:pPr>
        <w:widowControl w:val="0"/>
        <w:autoSpaceDE w:val="0"/>
        <w:autoSpaceDN w:val="0"/>
        <w:adjustRightInd w:val="0"/>
        <w:ind w:left="640" w:hanging="640"/>
        <w:rPr>
          <w:del w:id="64" w:author="UCSD UCSD" w:date="2016-12-30T20:05:00Z"/>
          <w:i/>
        </w:rPr>
      </w:pPr>
      <w:bookmarkStart w:id="65" w:name="_Ref335997259"/>
      <w:bookmarkStart w:id="66" w:name="_Ref336092420"/>
      <w:del w:id="67" w:author="UCSD UCSD" w:date="2016-12-30T20:05:00Z">
        <w:r w:rsidRPr="0006067C" w:rsidDel="00341409">
          <w:rPr>
            <w:i/>
          </w:rPr>
          <w:delText>Boud</w:delText>
        </w:r>
        <w:r w:rsidR="006A663E" w:rsidRPr="0006067C" w:rsidDel="00341409">
          <w:rPr>
            <w:i/>
          </w:rPr>
          <w:delText>, D</w:delText>
        </w:r>
        <w:r w:rsidRPr="0006067C" w:rsidDel="00341409">
          <w:rPr>
            <w:i/>
          </w:rPr>
          <w:delText>. Enhancing learning through self assessment. Routledge.</w:delText>
        </w:r>
        <w:bookmarkEnd w:id="65"/>
        <w:r w:rsidR="00663E4D" w:rsidRPr="0006067C" w:rsidDel="00341409">
          <w:rPr>
            <w:i/>
          </w:rPr>
          <w:delText xml:space="preserve"> 1995.</w:delText>
        </w:r>
        <w:bookmarkEnd w:id="66"/>
      </w:del>
    </w:p>
    <w:p w14:paraId="0E816BAA" w14:textId="77777777" w:rsidR="002A5496" w:rsidRPr="0006067C" w:rsidDel="00341409" w:rsidRDefault="00EF6FCA" w:rsidP="00071A2F">
      <w:pPr>
        <w:widowControl w:val="0"/>
        <w:autoSpaceDE w:val="0"/>
        <w:autoSpaceDN w:val="0"/>
        <w:adjustRightInd w:val="0"/>
        <w:ind w:left="640" w:hanging="640"/>
        <w:rPr>
          <w:del w:id="68" w:author="UCSD UCSD" w:date="2016-12-30T20:05:00Z"/>
          <w:i/>
        </w:rPr>
      </w:pPr>
      <w:bookmarkStart w:id="69" w:name="_Ref336078291"/>
      <w:del w:id="70" w:author="UCSD UCSD" w:date="2016-12-30T20:05:00Z">
        <w:r w:rsidRPr="0006067C" w:rsidDel="00341409">
          <w:rPr>
            <w:i/>
          </w:rPr>
          <w:delText>Project BudBurst. http://budburst.org/</w:delText>
        </w:r>
        <w:bookmarkEnd w:id="69"/>
      </w:del>
    </w:p>
    <w:p w14:paraId="160C17A0" w14:textId="77777777" w:rsidR="00417970" w:rsidRPr="0006067C" w:rsidDel="006C2E71" w:rsidRDefault="00417970" w:rsidP="00071A2F">
      <w:pPr>
        <w:widowControl w:val="0"/>
        <w:autoSpaceDE w:val="0"/>
        <w:autoSpaceDN w:val="0"/>
        <w:adjustRightInd w:val="0"/>
        <w:ind w:left="640" w:hanging="640"/>
        <w:rPr>
          <w:del w:id="71" w:author="UCSD UCSD" w:date="2016-12-30T20:06:00Z"/>
          <w:i/>
        </w:rPr>
      </w:pPr>
      <w:bookmarkStart w:id="72" w:name="_Ref335997106"/>
      <w:del w:id="73" w:author="UCSD UCSD" w:date="2016-12-30T20:06:00Z">
        <w:r w:rsidRPr="0006067C" w:rsidDel="006C2E71">
          <w:rPr>
            <w:i/>
          </w:rPr>
          <w:delText>Chandler, D. and Kapelner, A. Breaking monotony with meaning: Motivation in crowdsourcing markets. University of Chicago mimeo, (2010).</w:delText>
        </w:r>
        <w:bookmarkEnd w:id="72"/>
      </w:del>
    </w:p>
    <w:p w14:paraId="68F317CF" w14:textId="77777777" w:rsidR="00162937" w:rsidRPr="0006067C" w:rsidDel="007D0673" w:rsidRDefault="00162937" w:rsidP="00071A2F">
      <w:pPr>
        <w:widowControl w:val="0"/>
        <w:autoSpaceDE w:val="0"/>
        <w:autoSpaceDN w:val="0"/>
        <w:adjustRightInd w:val="0"/>
        <w:ind w:left="640" w:hanging="640"/>
        <w:rPr>
          <w:del w:id="74" w:author="UCSD UCSD" w:date="2016-12-30T21:22:00Z"/>
          <w:i/>
        </w:rPr>
      </w:pPr>
      <w:del w:id="75" w:author="UCSD UCSD" w:date="2016-12-30T21:22:00Z">
        <w:r w:rsidRPr="0006067C" w:rsidDel="007D0673">
          <w:rPr>
            <w:i/>
          </w:rPr>
          <w:delText>Chen</w:delText>
        </w:r>
        <w:r w:rsidR="00EF6FCA" w:rsidRPr="0006067C" w:rsidDel="007D0673">
          <w:rPr>
            <w:i/>
          </w:rPr>
          <w:delText>, G.</w:delText>
        </w:r>
        <w:r w:rsidRPr="0006067C" w:rsidDel="007D0673">
          <w:rPr>
            <w:i/>
          </w:rPr>
          <w:delText>, Davis</w:delText>
        </w:r>
        <w:r w:rsidR="00EF6FCA" w:rsidRPr="0006067C" w:rsidDel="007D0673">
          <w:rPr>
            <w:i/>
          </w:rPr>
          <w:delText>, D.</w:delText>
        </w:r>
        <w:r w:rsidRPr="0006067C" w:rsidDel="007D0673">
          <w:rPr>
            <w:i/>
          </w:rPr>
          <w:delText>, Krause,</w:delText>
        </w:r>
        <w:r w:rsidR="00EF6FCA" w:rsidRPr="0006067C" w:rsidDel="007D0673">
          <w:rPr>
            <w:i/>
          </w:rPr>
          <w:delText xml:space="preserve"> M.,</w:delText>
        </w:r>
        <w:r w:rsidRPr="0006067C" w:rsidDel="007D0673">
          <w:rPr>
            <w:i/>
          </w:rPr>
          <w:delText xml:space="preserve"> Aivaloglou, </w:delText>
        </w:r>
        <w:r w:rsidR="00EF6FCA" w:rsidRPr="0006067C" w:rsidDel="007D0673">
          <w:rPr>
            <w:i/>
          </w:rPr>
          <w:delText xml:space="preserve">E., </w:delText>
        </w:r>
        <w:r w:rsidRPr="0006067C" w:rsidDel="007D0673">
          <w:rPr>
            <w:i/>
          </w:rPr>
          <w:delText xml:space="preserve">Hauff, </w:delText>
        </w:r>
        <w:r w:rsidR="00EF6FCA" w:rsidRPr="0006067C" w:rsidDel="007D0673">
          <w:rPr>
            <w:i/>
          </w:rPr>
          <w:delText xml:space="preserve">C., </w:delText>
        </w:r>
        <w:r w:rsidRPr="0006067C" w:rsidDel="007D0673">
          <w:rPr>
            <w:i/>
          </w:rPr>
          <w:delText>Houben</w:delText>
        </w:r>
        <w:r w:rsidR="00EF6FCA" w:rsidRPr="0006067C" w:rsidDel="007D0673">
          <w:rPr>
            <w:i/>
          </w:rPr>
          <w:delText>, G</w:delText>
        </w:r>
        <w:r w:rsidRPr="0006067C" w:rsidDel="007D0673">
          <w:rPr>
            <w:i/>
          </w:rPr>
          <w:delText>. Can Learners be Earners? Investigating a Design to Enable MOOC Learners to Apply their Skills and Earn Money in an Online Market Place. In Review.</w:delText>
        </w:r>
      </w:del>
    </w:p>
    <w:p w14:paraId="50E5535D" w14:textId="77777777" w:rsidR="00BC1DA4" w:rsidRPr="0006067C" w:rsidDel="00A20D2B" w:rsidRDefault="00BC1DA4" w:rsidP="00071A2F">
      <w:pPr>
        <w:widowControl w:val="0"/>
        <w:autoSpaceDE w:val="0"/>
        <w:autoSpaceDN w:val="0"/>
        <w:adjustRightInd w:val="0"/>
        <w:ind w:left="640" w:hanging="640"/>
        <w:rPr>
          <w:del w:id="76" w:author="UCSD UCSD" w:date="2016-12-30T20:07:00Z"/>
          <w:b/>
        </w:rPr>
      </w:pPr>
      <w:bookmarkStart w:id="77" w:name="_Ref336087815"/>
      <w:del w:id="78" w:author="UCSD UCSD" w:date="2016-12-30T20:07:00Z">
        <w:r w:rsidRPr="0006067C" w:rsidDel="00A20D2B">
          <w:rPr>
            <w:b/>
          </w:rPr>
          <w:delText>Cho, I. &amp; Blaser, M.J. The human microbiome: at the interface of health and disease. Nat. Rev. Genet. 13, 260–270 (2012).</w:delText>
        </w:r>
        <w:bookmarkEnd w:id="77"/>
      </w:del>
    </w:p>
    <w:p w14:paraId="08BBF799" w14:textId="77777777" w:rsidR="00236A80" w:rsidRPr="0006067C" w:rsidDel="00E76A37" w:rsidRDefault="00236A80" w:rsidP="00071A2F">
      <w:pPr>
        <w:widowControl w:val="0"/>
        <w:autoSpaceDE w:val="0"/>
        <w:autoSpaceDN w:val="0"/>
        <w:adjustRightInd w:val="0"/>
        <w:ind w:left="640" w:hanging="640"/>
        <w:rPr>
          <w:del w:id="79" w:author="UCSD UCSD" w:date="2016-12-30T20:08:00Z"/>
          <w:b/>
        </w:rPr>
      </w:pPr>
      <w:bookmarkStart w:id="80" w:name="_Ref336094781"/>
      <w:del w:id="81" w:author="UCSD UCSD" w:date="2016-12-30T20:08:00Z">
        <w:r w:rsidRPr="0006067C" w:rsidDel="00E76A37">
          <w:rPr>
            <w:b/>
          </w:rPr>
          <w:delText>Class Central. By The Numbers: MOOCS in 2015. https://www.class-central.com/report/moocs-2015-stats/</w:delText>
        </w:r>
        <w:bookmarkEnd w:id="80"/>
      </w:del>
    </w:p>
    <w:p w14:paraId="2E164FC5" w14:textId="77777777" w:rsidR="006B1ECD" w:rsidRPr="0006067C" w:rsidDel="00E76A37" w:rsidRDefault="006B1ECD" w:rsidP="00071A2F">
      <w:pPr>
        <w:widowControl w:val="0"/>
        <w:autoSpaceDE w:val="0"/>
        <w:autoSpaceDN w:val="0"/>
        <w:adjustRightInd w:val="0"/>
        <w:ind w:left="640" w:hanging="640"/>
        <w:rPr>
          <w:del w:id="82" w:author="UCSD UCSD" w:date="2016-12-30T20:07:00Z"/>
          <w:b/>
        </w:rPr>
      </w:pPr>
      <w:bookmarkStart w:id="83" w:name="_Ref335996605"/>
      <w:del w:id="84" w:author="UCSD UCSD" w:date="2016-12-30T20:07:00Z">
        <w:r w:rsidRPr="0006067C" w:rsidDel="00E76A37">
          <w:rPr>
            <w:b/>
          </w:rPr>
          <w:delText>Cooper, S., Khatib, F., Treuille, A., Barbero, J., Lee, J., Beenen, M., Leaver-Fay, A., Baker, D., &amp; Popovic, Z. Predicting protein structures with a multiplayer online game. Nature, 466:7307, (Aug. 2010), 756–760.</w:delText>
        </w:r>
        <w:bookmarkEnd w:id="83"/>
      </w:del>
    </w:p>
    <w:p w14:paraId="28FF1255" w14:textId="77777777" w:rsidR="00F46FA2" w:rsidRPr="0006067C" w:rsidDel="00E76A37" w:rsidRDefault="00F46FA2" w:rsidP="00071A2F">
      <w:pPr>
        <w:widowControl w:val="0"/>
        <w:autoSpaceDE w:val="0"/>
        <w:autoSpaceDN w:val="0"/>
        <w:adjustRightInd w:val="0"/>
        <w:ind w:left="640" w:hanging="640"/>
        <w:rPr>
          <w:del w:id="85" w:author="UCSD UCSD" w:date="2016-12-30T20:08:00Z"/>
          <w:b/>
        </w:rPr>
      </w:pPr>
      <w:bookmarkStart w:id="86" w:name="_Ref335997718"/>
      <w:bookmarkStart w:id="87" w:name="_Ref336093113"/>
      <w:del w:id="88" w:author="UCSD UCSD" w:date="2016-12-30T20:08:00Z">
        <w:r w:rsidRPr="0006067C" w:rsidDel="00E76A37">
          <w:rPr>
            <w:b/>
          </w:rPr>
          <w:delText xml:space="preserve">Crouch, </w:delText>
        </w:r>
        <w:r w:rsidR="00EF6FCA" w:rsidRPr="0006067C" w:rsidDel="00E76A37">
          <w:rPr>
            <w:b/>
          </w:rPr>
          <w:delText xml:space="preserve">C. H., </w:delText>
        </w:r>
        <w:r w:rsidRPr="0006067C" w:rsidDel="00E76A37">
          <w:rPr>
            <w:b/>
          </w:rPr>
          <w:delText>Mazur</w:delText>
        </w:r>
        <w:r w:rsidR="008871DF" w:rsidRPr="0006067C" w:rsidDel="00E76A37">
          <w:rPr>
            <w:b/>
          </w:rPr>
          <w:delText>, E</w:delText>
        </w:r>
        <w:r w:rsidRPr="0006067C" w:rsidDel="00E76A37">
          <w:rPr>
            <w:b/>
          </w:rPr>
          <w:delText>. Peer instruction: Ten years of experience and results. American journal of physics.</w:delText>
        </w:r>
        <w:bookmarkEnd w:id="86"/>
        <w:r w:rsidR="00EF6FCA" w:rsidRPr="0006067C" w:rsidDel="00E76A37">
          <w:rPr>
            <w:b/>
          </w:rPr>
          <w:delText xml:space="preserve"> 2001.</w:delText>
        </w:r>
        <w:bookmarkEnd w:id="87"/>
      </w:del>
    </w:p>
    <w:p w14:paraId="5C6F1195" w14:textId="77777777" w:rsidR="00AA11F9" w:rsidRPr="0006067C" w:rsidDel="00E76A37" w:rsidRDefault="0003702F" w:rsidP="00071A2F">
      <w:pPr>
        <w:widowControl w:val="0"/>
        <w:autoSpaceDE w:val="0"/>
        <w:autoSpaceDN w:val="0"/>
        <w:adjustRightInd w:val="0"/>
        <w:ind w:left="640" w:hanging="640"/>
        <w:rPr>
          <w:del w:id="89" w:author="UCSD UCSD" w:date="2016-12-30T20:08:00Z"/>
          <w:b/>
        </w:rPr>
      </w:pPr>
      <w:bookmarkStart w:id="90" w:name="_Ref335997614"/>
      <w:del w:id="91" w:author="UCSD UCSD" w:date="2016-12-30T20:08:00Z">
        <w:r w:rsidRPr="0006067C" w:rsidDel="00E76A37">
          <w:rPr>
            <w:b/>
          </w:rPr>
          <w:delText>Debelius</w:delText>
        </w:r>
        <w:r w:rsidR="00CC1F18" w:rsidRPr="0006067C" w:rsidDel="00E76A37">
          <w:rPr>
            <w:b/>
          </w:rPr>
          <w:delText>,</w:delText>
        </w:r>
        <w:r w:rsidRPr="0006067C" w:rsidDel="00E76A37">
          <w:rPr>
            <w:b/>
          </w:rPr>
          <w:delText xml:space="preserve"> J</w:delText>
        </w:r>
        <w:r w:rsidR="00CC1F18" w:rsidRPr="0006067C" w:rsidDel="00E76A37">
          <w:rPr>
            <w:b/>
          </w:rPr>
          <w:delText xml:space="preserve">. </w:delText>
        </w:r>
        <w:r w:rsidRPr="0006067C" w:rsidDel="00E76A37">
          <w:rPr>
            <w:b/>
          </w:rPr>
          <w:delText>W</w:delText>
        </w:r>
        <w:r w:rsidR="00CC1F18" w:rsidRPr="0006067C" w:rsidDel="00E76A37">
          <w:rPr>
            <w:b/>
          </w:rPr>
          <w:delText>.</w:delText>
        </w:r>
        <w:r w:rsidRPr="0006067C" w:rsidDel="00E76A37">
          <w:rPr>
            <w:b/>
          </w:rPr>
          <w:delText>, Vázquez-Baeza</w:delText>
        </w:r>
        <w:r w:rsidR="00CC1F18" w:rsidRPr="0006067C" w:rsidDel="00E76A37">
          <w:rPr>
            <w:b/>
          </w:rPr>
          <w:delText>,</w:delText>
        </w:r>
        <w:r w:rsidRPr="0006067C" w:rsidDel="00E76A37">
          <w:rPr>
            <w:b/>
          </w:rPr>
          <w:delText xml:space="preserve"> Y</w:delText>
        </w:r>
        <w:r w:rsidR="00CC1F18" w:rsidRPr="0006067C" w:rsidDel="00E76A37">
          <w:rPr>
            <w:b/>
          </w:rPr>
          <w:delText>.</w:delText>
        </w:r>
        <w:r w:rsidRPr="0006067C" w:rsidDel="00E76A37">
          <w:rPr>
            <w:b/>
          </w:rPr>
          <w:delText>, McDonald</w:delText>
        </w:r>
        <w:r w:rsidR="00CC1F18" w:rsidRPr="0006067C" w:rsidDel="00E76A37">
          <w:rPr>
            <w:b/>
          </w:rPr>
          <w:delText>,</w:delText>
        </w:r>
        <w:r w:rsidRPr="0006067C" w:rsidDel="00E76A37">
          <w:rPr>
            <w:b/>
          </w:rPr>
          <w:delText xml:space="preserve"> D</w:delText>
        </w:r>
        <w:r w:rsidR="00CC1F18" w:rsidRPr="0006067C" w:rsidDel="00E76A37">
          <w:rPr>
            <w:b/>
          </w:rPr>
          <w:delText>.</w:delText>
        </w:r>
        <w:r w:rsidRPr="0006067C" w:rsidDel="00E76A37">
          <w:rPr>
            <w:b/>
          </w:rPr>
          <w:delText>, Xu</w:delText>
        </w:r>
        <w:r w:rsidR="00CC1F18" w:rsidRPr="0006067C" w:rsidDel="00E76A37">
          <w:rPr>
            <w:b/>
          </w:rPr>
          <w:delText>,</w:delText>
        </w:r>
        <w:r w:rsidRPr="0006067C" w:rsidDel="00E76A37">
          <w:rPr>
            <w:b/>
          </w:rPr>
          <w:delText xml:space="preserve"> Z</w:delText>
        </w:r>
        <w:r w:rsidR="00CC1F18" w:rsidRPr="0006067C" w:rsidDel="00E76A37">
          <w:rPr>
            <w:b/>
          </w:rPr>
          <w:delText>.</w:delText>
        </w:r>
        <w:r w:rsidRPr="0006067C" w:rsidDel="00E76A37">
          <w:rPr>
            <w:b/>
          </w:rPr>
          <w:delText>, Wolfe</w:delText>
        </w:r>
        <w:r w:rsidR="00CC1F18" w:rsidRPr="0006067C" w:rsidDel="00E76A37">
          <w:rPr>
            <w:b/>
          </w:rPr>
          <w:delText>,</w:delText>
        </w:r>
        <w:r w:rsidRPr="0006067C" w:rsidDel="00E76A37">
          <w:rPr>
            <w:b/>
          </w:rPr>
          <w:delText xml:space="preserve"> E</w:delText>
        </w:r>
        <w:r w:rsidR="00CC1F18" w:rsidRPr="0006067C" w:rsidDel="00E76A37">
          <w:rPr>
            <w:b/>
          </w:rPr>
          <w:delText>.</w:delText>
        </w:r>
        <w:r w:rsidRPr="0006067C" w:rsidDel="00E76A37">
          <w:rPr>
            <w:b/>
          </w:rPr>
          <w:delText xml:space="preserve">, </w:delText>
        </w:r>
        <w:r w:rsidR="00CC1F18" w:rsidRPr="0006067C" w:rsidDel="00E76A37">
          <w:rPr>
            <w:b/>
          </w:rPr>
          <w:delText xml:space="preserve">and </w:delText>
        </w:r>
        <w:r w:rsidRPr="0006067C" w:rsidDel="00E76A37">
          <w:rPr>
            <w:b/>
          </w:rPr>
          <w:delText>Knight</w:delText>
        </w:r>
        <w:r w:rsidR="00CC1F18" w:rsidRPr="0006067C" w:rsidDel="00E76A37">
          <w:rPr>
            <w:b/>
          </w:rPr>
          <w:delText>,</w:delText>
        </w:r>
        <w:r w:rsidRPr="0006067C" w:rsidDel="00E76A37">
          <w:rPr>
            <w:b/>
          </w:rPr>
          <w:delText xml:space="preserve"> R. </w:delText>
        </w:r>
        <w:r w:rsidR="00CC1F18" w:rsidRPr="0006067C" w:rsidDel="00E76A37">
          <w:rPr>
            <w:b/>
          </w:rPr>
          <w:delText>Turning Participatory Microbiome Research into Usable Data: Lessons from the American Gut Pro</w:delText>
        </w:r>
        <w:bookmarkStart w:id="92" w:name="_Ref335997409"/>
        <w:bookmarkEnd w:id="90"/>
        <w:r w:rsidR="007E3725" w:rsidRPr="0006067C" w:rsidDel="00E76A37">
          <w:rPr>
            <w:b/>
          </w:rPr>
          <w:delText>tmann</w:delText>
        </w:r>
        <w:r w:rsidR="00CC1F18" w:rsidRPr="0006067C" w:rsidDel="00E76A37">
          <w:rPr>
            <w:b/>
          </w:rPr>
          <w:delText>, B</w:delText>
        </w:r>
        <w:r w:rsidR="007E3725" w:rsidRPr="0006067C" w:rsidDel="00E76A37">
          <w:rPr>
            <w:b/>
          </w:rPr>
          <w:delText xml:space="preserve">. 2012. Shepherding the crowd yields better work. In </w:delText>
        </w:r>
        <w:r w:rsidR="00CC1F18" w:rsidRPr="0006067C" w:rsidDel="00E76A37">
          <w:rPr>
            <w:b/>
          </w:rPr>
          <w:delText>Proc CSCW '12</w:delText>
        </w:r>
        <w:r w:rsidR="007E3725" w:rsidRPr="0006067C" w:rsidDel="00E76A37">
          <w:rPr>
            <w:b/>
          </w:rPr>
          <w:delText>. ACM</w:delText>
        </w:r>
        <w:r w:rsidR="00CC1F18" w:rsidRPr="0006067C" w:rsidDel="00E76A37">
          <w:rPr>
            <w:b/>
          </w:rPr>
          <w:delText xml:space="preserve"> Press (2012), </w:delText>
        </w:r>
        <w:r w:rsidR="007E3725" w:rsidRPr="0006067C" w:rsidDel="00E76A37">
          <w:rPr>
            <w:b/>
          </w:rPr>
          <w:delText>1013-1022.</w:delText>
        </w:r>
      </w:del>
    </w:p>
    <w:p w14:paraId="2C025EA4" w14:textId="77777777" w:rsidR="006D7085" w:rsidRPr="0006067C" w:rsidDel="00E76A37" w:rsidRDefault="006327CC" w:rsidP="00071A2F">
      <w:pPr>
        <w:widowControl w:val="0"/>
        <w:autoSpaceDE w:val="0"/>
        <w:autoSpaceDN w:val="0"/>
        <w:adjustRightInd w:val="0"/>
        <w:ind w:left="640" w:hanging="640"/>
        <w:rPr>
          <w:del w:id="93" w:author="UCSD UCSD" w:date="2016-12-30T20:08:00Z"/>
          <w:b/>
        </w:rPr>
      </w:pPr>
      <w:bookmarkStart w:id="94" w:name="_Ref336805338"/>
      <w:bookmarkEnd w:id="92"/>
      <w:del w:id="95" w:author="UCSD UCSD" w:date="2016-12-30T20:08:00Z">
        <w:r w:rsidRPr="0006067C" w:rsidDel="00E76A37">
          <w:rPr>
            <w:b/>
          </w:rPr>
          <w:delText>Faridan S., Lee B., Glasscock S., Rappole J., Song D., Goldberg K. A Networked Telerobotic Observatory for Collaborative Remote Observation of Avian Activity and Range Change. IFAC Conference on Networked Robots (NetRob). Denver, CO. Oct 2009</w:delText>
        </w:r>
        <w:bookmarkEnd w:id="94"/>
      </w:del>
    </w:p>
    <w:p w14:paraId="71F5876D" w14:textId="77777777" w:rsidR="000116AF" w:rsidRPr="0006067C" w:rsidDel="00E76A37" w:rsidRDefault="000116AF" w:rsidP="00071A2F">
      <w:pPr>
        <w:widowControl w:val="0"/>
        <w:autoSpaceDE w:val="0"/>
        <w:autoSpaceDN w:val="0"/>
        <w:adjustRightInd w:val="0"/>
        <w:ind w:left="640" w:hanging="640"/>
        <w:rPr>
          <w:del w:id="96" w:author="UCSD UCSD" w:date="2016-12-30T20:08:00Z"/>
          <w:b/>
          <w:bCs/>
        </w:rPr>
      </w:pPr>
      <w:bookmarkStart w:id="97" w:name="_Ref335997497"/>
      <w:del w:id="98" w:author="UCSD UCSD" w:date="2016-12-30T20:08:00Z">
        <w:r w:rsidRPr="0006067C" w:rsidDel="00E76A37">
          <w:rPr>
            <w:b/>
            <w:bCs/>
          </w:rPr>
          <w:delText>Farzan, R., and Kraut, R. E. Wikipedia classroom experiment: bidirectional benefits of students' engagement in online production communities. In Proc. CHI 2013. ACM Press (2013), 783-792.</w:delText>
        </w:r>
        <w:bookmarkEnd w:id="97"/>
      </w:del>
    </w:p>
    <w:p w14:paraId="7359563B" w14:textId="77777777" w:rsidR="00845946" w:rsidRPr="0006067C" w:rsidDel="00E76A37" w:rsidRDefault="00C42F7D" w:rsidP="00071A2F">
      <w:pPr>
        <w:widowControl w:val="0"/>
        <w:autoSpaceDE w:val="0"/>
        <w:autoSpaceDN w:val="0"/>
        <w:adjustRightInd w:val="0"/>
        <w:ind w:left="640" w:hanging="640"/>
        <w:rPr>
          <w:del w:id="99" w:author="UCSD UCSD" w:date="2016-12-30T20:08:00Z"/>
          <w:b/>
        </w:rPr>
      </w:pPr>
      <w:bookmarkStart w:id="100" w:name="_Ref335996930"/>
      <w:del w:id="101" w:author="UCSD UCSD" w:date="2016-12-30T20:08:00Z">
        <w:r w:rsidRPr="0006067C" w:rsidDel="00E76A37">
          <w:rPr>
            <w:b/>
          </w:rPr>
          <w:delText>Fast Company</w:delText>
        </w:r>
        <w:r w:rsidR="003E1D5F" w:rsidRPr="0006067C" w:rsidDel="00E76A37">
          <w:rPr>
            <w:b/>
          </w:rPr>
          <w:delText xml:space="preserve">, Foldit Gamers Solve Riddle of HIV Enzyme within 3 Weeks. </w:delText>
        </w:r>
        <w:r w:rsidR="00DF05AF" w:rsidRPr="0006067C" w:rsidDel="00E76A37">
          <w:rPr>
            <w:b/>
            <w:bCs/>
          </w:rPr>
          <w:delText>http://www.scientificamerican.com/article/foldit-gamers-solve-riddle/</w:delText>
        </w:r>
        <w:bookmarkEnd w:id="100"/>
      </w:del>
    </w:p>
    <w:p w14:paraId="454E1C88" w14:textId="77777777" w:rsidR="008D6CE0" w:rsidRPr="0006067C" w:rsidDel="00E76A37" w:rsidRDefault="002172A4" w:rsidP="00071A2F">
      <w:pPr>
        <w:widowControl w:val="0"/>
        <w:autoSpaceDE w:val="0"/>
        <w:autoSpaceDN w:val="0"/>
        <w:adjustRightInd w:val="0"/>
        <w:ind w:left="640" w:hanging="640"/>
        <w:rPr>
          <w:del w:id="102" w:author="UCSD UCSD" w:date="2016-12-30T20:08:00Z"/>
          <w:rStyle w:val="Hyperlink"/>
          <w:b/>
          <w:bCs/>
          <w:color w:val="auto"/>
          <w:u w:val="none"/>
        </w:rPr>
      </w:pPr>
      <w:bookmarkStart w:id="103" w:name="_Ref335996583"/>
      <w:del w:id="104" w:author="UCSD UCSD" w:date="2016-12-30T20:08:00Z">
        <w:r w:rsidRPr="0006067C" w:rsidDel="00E76A37">
          <w:rPr>
            <w:b/>
            <w:bCs/>
          </w:rPr>
          <w:delText xml:space="preserve">Galaxy Zoo. </w:delText>
        </w:r>
        <w:bookmarkEnd w:id="103"/>
      </w:del>
    </w:p>
    <w:p w14:paraId="60A95410" w14:textId="77777777" w:rsidR="009704F4" w:rsidRPr="0006067C" w:rsidDel="00E76A37" w:rsidRDefault="009704F4" w:rsidP="00071A2F">
      <w:pPr>
        <w:widowControl w:val="0"/>
        <w:autoSpaceDE w:val="0"/>
        <w:autoSpaceDN w:val="0"/>
        <w:adjustRightInd w:val="0"/>
        <w:ind w:left="640" w:hanging="640"/>
        <w:rPr>
          <w:del w:id="105" w:author="UCSD UCSD" w:date="2016-12-30T20:09:00Z"/>
          <w:b/>
          <w:bCs/>
        </w:rPr>
      </w:pPr>
      <w:bookmarkStart w:id="106" w:name="_Ref335996390"/>
      <w:del w:id="107" w:author="UCSD UCSD" w:date="2016-12-30T20:09:00Z">
        <w:r w:rsidRPr="0006067C" w:rsidDel="00E76A37">
          <w:rPr>
            <w:b/>
            <w:bCs/>
          </w:rPr>
          <w:delText>Gelman</w:delText>
        </w:r>
        <w:r w:rsidR="00E4713E" w:rsidRPr="0006067C" w:rsidDel="00E76A37">
          <w:rPr>
            <w:b/>
            <w:bCs/>
          </w:rPr>
          <w:delText xml:space="preserve">, S. A., </w:delText>
        </w:r>
        <w:r w:rsidRPr="0006067C" w:rsidDel="00E76A37">
          <w:rPr>
            <w:b/>
            <w:bCs/>
          </w:rPr>
          <w:delText>Legare</w:delText>
        </w:r>
        <w:r w:rsidR="00E4713E" w:rsidRPr="0006067C" w:rsidDel="00E76A37">
          <w:rPr>
            <w:b/>
            <w:bCs/>
          </w:rPr>
          <w:delText>, C. H</w:delText>
        </w:r>
        <w:r w:rsidRPr="0006067C" w:rsidDel="00E76A37">
          <w:rPr>
            <w:b/>
            <w:bCs/>
          </w:rPr>
          <w:delText xml:space="preserve">. </w:delText>
        </w:r>
        <w:r w:rsidR="007B2B15" w:rsidRPr="0006067C" w:rsidDel="00E76A37">
          <w:rPr>
            <w:b/>
            <w:bCs/>
          </w:rPr>
          <w:delText>Concepts and folk theories. Annu Rev Anthropol. 2011 Oct 1; 40: 379–398.</w:delText>
        </w:r>
        <w:bookmarkEnd w:id="106"/>
      </w:del>
    </w:p>
    <w:p w14:paraId="5B0ACEAA" w14:textId="77777777" w:rsidR="00C65D85" w:rsidRPr="0006067C" w:rsidDel="00E76A37" w:rsidRDefault="00C65D85" w:rsidP="00071A2F">
      <w:pPr>
        <w:widowControl w:val="0"/>
        <w:autoSpaceDE w:val="0"/>
        <w:autoSpaceDN w:val="0"/>
        <w:adjustRightInd w:val="0"/>
        <w:ind w:left="640" w:hanging="640"/>
        <w:rPr>
          <w:del w:id="108" w:author="UCSD UCSD" w:date="2016-12-30T20:09:00Z"/>
          <w:b/>
          <w:bCs/>
        </w:rPr>
      </w:pPr>
      <w:bookmarkStart w:id="109" w:name="_Ref336087967"/>
      <w:del w:id="110" w:author="UCSD UCSD" w:date="2016-12-30T20:09:00Z">
        <w:r w:rsidRPr="0006067C" w:rsidDel="00E76A37">
          <w:rPr>
            <w:b/>
            <w:bCs/>
          </w:rPr>
          <w:delText>Gill, S. R. et al. Metagenomic analysis of the human distal gut microbiome. Science 312, 1355–1359 (2006)</w:delText>
        </w:r>
        <w:bookmarkEnd w:id="109"/>
      </w:del>
    </w:p>
    <w:p w14:paraId="48A73C54" w14:textId="77777777" w:rsidR="008C39C7" w:rsidRPr="0006067C" w:rsidDel="00E76A37" w:rsidRDefault="00831B08" w:rsidP="00071A2F">
      <w:pPr>
        <w:widowControl w:val="0"/>
        <w:autoSpaceDE w:val="0"/>
        <w:autoSpaceDN w:val="0"/>
        <w:adjustRightInd w:val="0"/>
        <w:ind w:left="640" w:hanging="640"/>
        <w:rPr>
          <w:del w:id="111" w:author="UCSD UCSD" w:date="2016-12-30T20:09:00Z"/>
          <w:b/>
          <w:bCs/>
        </w:rPr>
      </w:pPr>
      <w:bookmarkStart w:id="112" w:name="_Ref335997569"/>
      <w:del w:id="113" w:author="UCSD UCSD" w:date="2016-12-30T20:09:00Z">
        <w:r w:rsidRPr="0006067C" w:rsidDel="00E76A37">
          <w:rPr>
            <w:b/>
            <w:bCs/>
          </w:rPr>
          <w:delText>Hacker</w:delText>
        </w:r>
        <w:r w:rsidR="003E1D5F" w:rsidRPr="0006067C" w:rsidDel="00E76A37">
          <w:rPr>
            <w:b/>
            <w:bCs/>
          </w:rPr>
          <w:delText>, S. B. H</w:delText>
        </w:r>
        <w:r w:rsidRPr="0006067C" w:rsidDel="00E76A37">
          <w:rPr>
            <w:b/>
            <w:bCs/>
          </w:rPr>
          <w:delText>. Duolingo: Learning a Language while Translating the Web</w:delText>
        </w:r>
        <w:r w:rsidR="00867621" w:rsidRPr="0006067C" w:rsidDel="00E76A37">
          <w:rPr>
            <w:b/>
            <w:bCs/>
          </w:rPr>
          <w:delText>.</w:delText>
        </w:r>
        <w:r w:rsidR="00F14B30" w:rsidRPr="0006067C" w:rsidDel="00E76A37">
          <w:rPr>
            <w:b/>
            <w:bCs/>
          </w:rPr>
          <w:delText xml:space="preserve"> PhD thesis. http://reports-archive.adm.cs.cmu.edu/anon/anon/usr0/ftp/home/ftp/2014/abstracts/14-116.html</w:delText>
        </w:r>
        <w:bookmarkEnd w:id="112"/>
        <w:r w:rsidR="00F14B30" w:rsidRPr="0006067C" w:rsidDel="00E76A37">
          <w:rPr>
            <w:b/>
            <w:bCs/>
          </w:rPr>
          <w:delText xml:space="preserve"> </w:delText>
        </w:r>
        <w:r w:rsidR="00F54F67" w:rsidRPr="0006067C" w:rsidDel="00E76A37">
          <w:rPr>
            <w:b/>
            <w:bCs/>
          </w:rPr>
          <w:delText>May 2014</w:delText>
        </w:r>
      </w:del>
    </w:p>
    <w:p w14:paraId="52C243EC" w14:textId="77777777" w:rsidR="00913485" w:rsidRPr="0006067C" w:rsidDel="00E76A37" w:rsidRDefault="00913485" w:rsidP="00071A2F">
      <w:pPr>
        <w:widowControl w:val="0"/>
        <w:autoSpaceDE w:val="0"/>
        <w:autoSpaceDN w:val="0"/>
        <w:adjustRightInd w:val="0"/>
        <w:ind w:left="640" w:hanging="640"/>
        <w:rPr>
          <w:del w:id="114" w:author="UCSD UCSD" w:date="2016-12-30T20:09:00Z"/>
          <w:b/>
          <w:bCs/>
        </w:rPr>
      </w:pPr>
      <w:bookmarkStart w:id="115" w:name="_Ref336086891"/>
      <w:del w:id="116" w:author="UCSD UCSD" w:date="2016-12-30T20:09:00Z">
        <w:r w:rsidRPr="0006067C" w:rsidDel="00E76A37">
          <w:rPr>
            <w:b/>
            <w:bCs/>
          </w:rPr>
          <w:delText>Henrich, J., Heine, S.J., Norenzayan, A. Most people are not WEIRD. Nature 466, 29 (01 July 2010).</w:delText>
        </w:r>
        <w:bookmarkEnd w:id="115"/>
      </w:del>
    </w:p>
    <w:p w14:paraId="01B493AC" w14:textId="77777777" w:rsidR="00E500CC" w:rsidRPr="0006067C" w:rsidDel="00E76A37" w:rsidRDefault="00E500CC" w:rsidP="00071A2F">
      <w:pPr>
        <w:widowControl w:val="0"/>
        <w:autoSpaceDE w:val="0"/>
        <w:autoSpaceDN w:val="0"/>
        <w:adjustRightInd w:val="0"/>
        <w:ind w:left="640" w:hanging="640"/>
        <w:rPr>
          <w:del w:id="117" w:author="UCSD UCSD" w:date="2016-12-30T20:09:00Z"/>
          <w:b/>
          <w:bCs/>
        </w:rPr>
      </w:pPr>
      <w:bookmarkStart w:id="118" w:name="_Ref336092570"/>
      <w:del w:id="119" w:author="UCSD UCSD" w:date="2016-12-30T20:09:00Z">
        <w:r w:rsidRPr="0006067C" w:rsidDel="00E76A37">
          <w:rPr>
            <w:b/>
            <w:bCs/>
          </w:rPr>
          <w:delText>Hinds, P. J. The curse of expertise: The effects of expertise and debiasing methods on prediction of novice performance. J. Exp. Psychol.-Appl. (1999).</w:delText>
        </w:r>
        <w:bookmarkEnd w:id="118"/>
      </w:del>
    </w:p>
    <w:p w14:paraId="0791E649" w14:textId="77777777" w:rsidR="00EC48C7" w:rsidRPr="0006067C" w:rsidDel="00E43FD3" w:rsidRDefault="00EC48C7" w:rsidP="00071A2F">
      <w:pPr>
        <w:widowControl w:val="0"/>
        <w:autoSpaceDE w:val="0"/>
        <w:autoSpaceDN w:val="0"/>
        <w:adjustRightInd w:val="0"/>
        <w:ind w:left="640" w:hanging="640"/>
        <w:rPr>
          <w:del w:id="120" w:author="UCSD UCSD" w:date="2016-12-30T20:51:00Z"/>
          <w:b/>
          <w:bCs/>
        </w:rPr>
      </w:pPr>
      <w:bookmarkStart w:id="121" w:name="_Ref335996422"/>
      <w:del w:id="122" w:author="UCSD UCSD" w:date="2016-12-30T20:51:00Z">
        <w:r w:rsidRPr="0006067C" w:rsidDel="00E43FD3">
          <w:rPr>
            <w:b/>
            <w:bCs/>
          </w:rPr>
          <w:delText xml:space="preserve">Human Microbiome Project Consortium. Structure, function and diversity of the healthy human microbiome. </w:delText>
        </w:r>
        <w:r w:rsidR="00E659AC" w:rsidRPr="0006067C" w:rsidDel="00E43FD3">
          <w:rPr>
            <w:b/>
            <w:bCs/>
          </w:rPr>
          <w:delText>Nature, 486:7402, (Jun 2012), 207-14</w:delText>
        </w:r>
        <w:bookmarkEnd w:id="121"/>
      </w:del>
    </w:p>
    <w:p w14:paraId="033C25DD" w14:textId="77777777" w:rsidR="00EC48C7" w:rsidRPr="0006067C" w:rsidDel="00E43FD3" w:rsidRDefault="00EC48C7" w:rsidP="00071A2F">
      <w:pPr>
        <w:widowControl w:val="0"/>
        <w:autoSpaceDE w:val="0"/>
        <w:autoSpaceDN w:val="0"/>
        <w:adjustRightInd w:val="0"/>
        <w:ind w:left="640" w:hanging="640"/>
        <w:rPr>
          <w:del w:id="123" w:author="UCSD UCSD" w:date="2016-12-30T20:51:00Z"/>
          <w:b/>
          <w:bCs/>
        </w:rPr>
      </w:pPr>
      <w:bookmarkStart w:id="124" w:name="_Ref335996448"/>
      <w:del w:id="125" w:author="UCSD UCSD" w:date="2016-12-30T20:51:00Z">
        <w:r w:rsidRPr="0006067C" w:rsidDel="00E43FD3">
          <w:rPr>
            <w:b/>
            <w:bCs/>
          </w:rPr>
          <w:delText>Human Microbiome Project Consortium. A framework for human microbiome research</w:delText>
        </w:r>
        <w:r w:rsidR="001377BA" w:rsidRPr="0006067C" w:rsidDel="00E43FD3">
          <w:rPr>
            <w:b/>
            <w:bCs/>
          </w:rPr>
          <w:delText>. Nature</w:delText>
        </w:r>
        <w:r w:rsidR="00E659AC" w:rsidRPr="0006067C" w:rsidDel="00E43FD3">
          <w:rPr>
            <w:b/>
            <w:bCs/>
          </w:rPr>
          <w:delText>, 486:7402, (Jun 2012), 215-21</w:delText>
        </w:r>
        <w:bookmarkEnd w:id="124"/>
      </w:del>
    </w:p>
    <w:p w14:paraId="35854141" w14:textId="77777777" w:rsidR="00282CF2" w:rsidRPr="00E43FD3" w:rsidDel="00C8100C" w:rsidRDefault="00282CF2" w:rsidP="00071A2F">
      <w:pPr>
        <w:widowControl w:val="0"/>
        <w:autoSpaceDE w:val="0"/>
        <w:autoSpaceDN w:val="0"/>
        <w:adjustRightInd w:val="0"/>
        <w:ind w:left="640" w:hanging="640"/>
        <w:rPr>
          <w:del w:id="126" w:author="UCSD UCSD" w:date="2016-12-30T20:10:00Z"/>
          <w:bCs/>
        </w:rPr>
      </w:pPr>
      <w:bookmarkStart w:id="127" w:name="_Ref335998526"/>
      <w:del w:id="128" w:author="UCSD UCSD" w:date="2016-12-30T20:10:00Z">
        <w:r w:rsidRPr="00572FC4" w:rsidDel="00C8100C">
          <w:rPr>
            <w:bCs/>
          </w:rPr>
          <w:delText>Jennett</w:delText>
        </w:r>
        <w:r w:rsidR="008809DF" w:rsidRPr="00572FC4" w:rsidDel="00C8100C">
          <w:rPr>
            <w:bCs/>
          </w:rPr>
          <w:delText>, C.</w:delText>
        </w:r>
        <w:r w:rsidRPr="00572FC4" w:rsidDel="00C8100C">
          <w:rPr>
            <w:bCs/>
          </w:rPr>
          <w:delText xml:space="preserve"> and Cox</w:delText>
        </w:r>
        <w:r w:rsidR="008809DF" w:rsidRPr="00B840CD" w:rsidDel="00C8100C">
          <w:rPr>
            <w:bCs/>
          </w:rPr>
          <w:delText>, A. L</w:delText>
        </w:r>
        <w:r w:rsidRPr="00E43FD3" w:rsidDel="00C8100C">
          <w:rPr>
            <w:bCs/>
          </w:rPr>
          <w:delText>. Eight Guidelines for Designing Virtual Citizen Science Projects. In HCOMP 2014 Workshop on Citizen + X: Volunteer-Based Crowdsourcing in Science, Public Health, and Government.</w:delText>
        </w:r>
        <w:bookmarkEnd w:id="127"/>
      </w:del>
    </w:p>
    <w:p w14:paraId="54252B1E" w14:textId="77777777" w:rsidR="00EB5D8F" w:rsidRPr="00E43FD3" w:rsidDel="00C8100C" w:rsidRDefault="00EB5D8F" w:rsidP="00071A2F">
      <w:pPr>
        <w:widowControl w:val="0"/>
        <w:autoSpaceDE w:val="0"/>
        <w:autoSpaceDN w:val="0"/>
        <w:adjustRightInd w:val="0"/>
        <w:ind w:left="640" w:hanging="640"/>
        <w:rPr>
          <w:del w:id="129" w:author="UCSD UCSD" w:date="2016-12-30T20:11:00Z"/>
          <w:bCs/>
        </w:rPr>
      </w:pPr>
      <w:bookmarkStart w:id="130" w:name="_Ref335996776"/>
      <w:del w:id="131" w:author="UCSD UCSD" w:date="2016-12-30T20:11:00Z">
        <w:r w:rsidRPr="00E43FD3" w:rsidDel="00C8100C">
          <w:rPr>
            <w:bCs/>
          </w:rPr>
          <w:delText xml:space="preserve">Kawrykow, A., Roumanis, G., Kam, A., Kwak, D., Leung, C., Wu, C., Zarour, E., Sarmenta, </w:delText>
        </w:r>
        <w:r w:rsidR="008809DF" w:rsidRPr="00E43FD3" w:rsidDel="00C8100C">
          <w:rPr>
            <w:bCs/>
          </w:rPr>
          <w:delText>L., Blanchette, M., and Waldisp</w:delText>
        </w:r>
        <w:r w:rsidRPr="00E43FD3" w:rsidDel="00C8100C">
          <w:rPr>
            <w:bCs/>
          </w:rPr>
          <w:delText>uhl, J. Phylo: a citizen science approach for improving multiple sequence alignment. PloS one 7, 3 (2012), e31362.</w:delText>
        </w:r>
        <w:bookmarkEnd w:id="130"/>
      </w:del>
    </w:p>
    <w:p w14:paraId="30F3F2F1" w14:textId="77777777" w:rsidR="009E0A10" w:rsidRPr="00512DDA" w:rsidDel="00C8100C" w:rsidRDefault="008809DF" w:rsidP="00071A2F">
      <w:pPr>
        <w:widowControl w:val="0"/>
        <w:autoSpaceDE w:val="0"/>
        <w:autoSpaceDN w:val="0"/>
        <w:adjustRightInd w:val="0"/>
        <w:ind w:left="640" w:hanging="640"/>
        <w:rPr>
          <w:del w:id="132" w:author="UCSD UCSD" w:date="2016-12-30T20:11:00Z"/>
          <w:bCs/>
        </w:rPr>
      </w:pPr>
      <w:bookmarkStart w:id="133" w:name="_Ref336008268"/>
      <w:del w:id="134" w:author="UCSD UCSD" w:date="2016-12-30T20:11:00Z">
        <w:r w:rsidRPr="00E43FD3" w:rsidDel="00C8100C">
          <w:rPr>
            <w:bCs/>
          </w:rPr>
          <w:delText xml:space="preserve">Kempton, W. </w:delText>
        </w:r>
        <w:r w:rsidR="00CD1405" w:rsidRPr="00E43FD3" w:rsidDel="00C8100C">
          <w:rPr>
            <w:bCs/>
          </w:rPr>
          <w:delText>Two Theories of Home Heat Control</w:delText>
        </w:r>
        <w:bookmarkStart w:id="135" w:name="_Ref335996761"/>
        <w:bookmarkEnd w:id="133"/>
        <w:r w:rsidRPr="00512DDA" w:rsidDel="00C8100C">
          <w:rPr>
            <w:bCs/>
          </w:rPr>
          <w:delText>. Cognitive Science 10, 75-90 (1986)</w:delText>
        </w:r>
      </w:del>
    </w:p>
    <w:p w14:paraId="19BBE79D" w14:textId="77777777" w:rsidR="00223C90" w:rsidRPr="00173E38" w:rsidDel="00C8100C" w:rsidRDefault="009E0A10" w:rsidP="00071A2F">
      <w:pPr>
        <w:widowControl w:val="0"/>
        <w:autoSpaceDE w:val="0"/>
        <w:autoSpaceDN w:val="0"/>
        <w:adjustRightInd w:val="0"/>
        <w:ind w:left="640" w:hanging="640"/>
        <w:rPr>
          <w:del w:id="136" w:author="UCSD UCSD" w:date="2016-12-30T20:11:00Z"/>
          <w:bCs/>
        </w:rPr>
      </w:pPr>
      <w:bookmarkStart w:id="137" w:name="_Ref335997511"/>
      <w:bookmarkEnd w:id="135"/>
      <w:del w:id="138" w:author="UCSD UCSD" w:date="2016-12-30T20:11:00Z">
        <w:r w:rsidRPr="00512DDA" w:rsidDel="00C8100C">
          <w:rPr>
            <w:bCs/>
            <w:kern w:val="32"/>
          </w:rPr>
          <w:delText>Kim</w:delText>
        </w:r>
        <w:r w:rsidR="00CF2DDB" w:rsidRPr="00512DDA" w:rsidDel="00C8100C">
          <w:rPr>
            <w:bCs/>
            <w:kern w:val="32"/>
          </w:rPr>
          <w:delText>, J</w:delText>
        </w:r>
        <w:r w:rsidRPr="00512DDA" w:rsidDel="00C8100C">
          <w:rPr>
            <w:bCs/>
            <w:kern w:val="32"/>
          </w:rPr>
          <w:delText>. Learnersourcing: Improving Learning with Collective Learner Activity.</w:delText>
        </w:r>
        <w:bookmarkEnd w:id="137"/>
        <w:r w:rsidR="00AC39BA" w:rsidRPr="00173E38" w:rsidDel="00C8100C">
          <w:rPr>
            <w:bCs/>
            <w:kern w:val="32"/>
          </w:rPr>
          <w:delText xml:space="preserve"> PhD thesis. 2015.</w:delText>
        </w:r>
      </w:del>
    </w:p>
    <w:p w14:paraId="58B12044" w14:textId="77777777" w:rsidR="006D7085" w:rsidRPr="00572FC4" w:rsidDel="00C8100C" w:rsidRDefault="006D7085" w:rsidP="00071A2F">
      <w:pPr>
        <w:widowControl w:val="0"/>
        <w:autoSpaceDE w:val="0"/>
        <w:autoSpaceDN w:val="0"/>
        <w:adjustRightInd w:val="0"/>
        <w:ind w:left="640" w:hanging="640"/>
        <w:rPr>
          <w:del w:id="139" w:author="UCSD UCSD" w:date="2016-12-30T20:11:00Z"/>
          <w:bCs/>
          <w:kern w:val="32"/>
        </w:rPr>
      </w:pPr>
      <w:bookmarkStart w:id="140" w:name="_Ref335997596"/>
      <w:del w:id="141" w:author="UCSD UCSD" w:date="2016-12-30T20:11:00Z">
        <w:r w:rsidRPr="00572FC4" w:rsidDel="00C8100C">
          <w:delText>KnightLab. American Gut - What’s in your gut?</w:delText>
        </w:r>
        <w:r w:rsidR="00334803" w:rsidRPr="00572FC4" w:rsidDel="00C8100C">
          <w:delText xml:space="preserve"> </w:delText>
        </w:r>
        <w:r w:rsidRPr="00572FC4" w:rsidDel="00C8100C">
          <w:delText>http://americangut.org/</w:delText>
        </w:r>
        <w:bookmarkEnd w:id="140"/>
      </w:del>
    </w:p>
    <w:p w14:paraId="1E2FAD51" w14:textId="77777777" w:rsidR="001B6ABC" w:rsidRPr="00572FC4" w:rsidDel="00C8100C" w:rsidRDefault="001B6ABC" w:rsidP="00071A2F">
      <w:pPr>
        <w:widowControl w:val="0"/>
        <w:autoSpaceDE w:val="0"/>
        <w:autoSpaceDN w:val="0"/>
        <w:adjustRightInd w:val="0"/>
        <w:ind w:left="640" w:hanging="640"/>
        <w:rPr>
          <w:del w:id="142" w:author="UCSD UCSD" w:date="2016-12-30T20:11:00Z"/>
        </w:rPr>
      </w:pPr>
      <w:bookmarkStart w:id="143" w:name="_Ref335997632"/>
      <w:del w:id="144" w:author="UCSD UCSD" w:date="2016-12-30T20:11:00Z">
        <w:r w:rsidRPr="00572FC4" w:rsidDel="00C8100C">
          <w:delText>Knight,</w:delText>
        </w:r>
        <w:r w:rsidR="002970C1" w:rsidRPr="00572FC4" w:rsidDel="00C8100C">
          <w:delText xml:space="preserve"> R.,</w:delText>
        </w:r>
        <w:r w:rsidRPr="00572FC4" w:rsidDel="00C8100C">
          <w:delText xml:space="preserve"> Metcalf,</w:delText>
        </w:r>
        <w:r w:rsidR="002970C1" w:rsidRPr="00572FC4" w:rsidDel="00C8100C">
          <w:delText xml:space="preserve"> J.,</w:delText>
        </w:r>
        <w:r w:rsidRPr="00572FC4" w:rsidDel="00C8100C">
          <w:delText xml:space="preserve"> Amato</w:delText>
        </w:r>
        <w:r w:rsidR="002970C1" w:rsidRPr="00572FC4" w:rsidDel="00C8100C">
          <w:delText>, K</w:delText>
        </w:r>
        <w:r w:rsidRPr="00572FC4" w:rsidDel="00C8100C">
          <w:delText>. Gut Check: Exploring Your Microbiome. Coursera. https://www.coursera.org/learn/microbiome Aug 2016.</w:delText>
        </w:r>
        <w:bookmarkEnd w:id="143"/>
      </w:del>
    </w:p>
    <w:p w14:paraId="2618C363" w14:textId="77777777" w:rsidR="00831EF0" w:rsidRPr="00572FC4" w:rsidDel="00C8100C" w:rsidRDefault="00831EF0" w:rsidP="00071A2F">
      <w:pPr>
        <w:widowControl w:val="0"/>
        <w:autoSpaceDE w:val="0"/>
        <w:autoSpaceDN w:val="0"/>
        <w:adjustRightInd w:val="0"/>
        <w:ind w:left="640" w:hanging="640"/>
        <w:rPr>
          <w:del w:id="145" w:author="UCSD UCSD" w:date="2016-12-30T20:11:00Z"/>
        </w:rPr>
      </w:pPr>
      <w:bookmarkStart w:id="146" w:name="_Ref335998565"/>
      <w:del w:id="147" w:author="UCSD UCSD" w:date="2016-12-30T20:11:00Z">
        <w:r w:rsidRPr="00572FC4" w:rsidDel="00C8100C">
          <w:delText>Kotturi</w:delText>
        </w:r>
        <w:r w:rsidR="002970C1" w:rsidRPr="00572FC4" w:rsidDel="00C8100C">
          <w:delText xml:space="preserve"> Y.</w:delText>
        </w:r>
        <w:r w:rsidRPr="00572FC4" w:rsidDel="00C8100C">
          <w:delText>, Kulkarni</w:delText>
        </w:r>
        <w:r w:rsidR="002970C1" w:rsidRPr="00572FC4" w:rsidDel="00C8100C">
          <w:delText>, C.E.</w:delText>
        </w:r>
        <w:r w:rsidRPr="00572FC4" w:rsidDel="00C8100C">
          <w:delText xml:space="preserve">, Bernstein, </w:delText>
        </w:r>
        <w:r w:rsidR="002970C1" w:rsidRPr="00572FC4" w:rsidDel="00C8100C">
          <w:delText xml:space="preserve">M.S., </w:delText>
        </w:r>
        <w:r w:rsidRPr="00572FC4" w:rsidDel="00C8100C">
          <w:delText>and Klemmer</w:delText>
        </w:r>
        <w:r w:rsidR="002970C1" w:rsidRPr="00572FC4" w:rsidDel="00C8100C">
          <w:delText>, S</w:delText>
        </w:r>
        <w:r w:rsidRPr="00572FC4" w:rsidDel="00C8100C">
          <w:delText xml:space="preserve">. Structure and messaging techniques for online peer learning systems that increase stickiness. In </w:delText>
        </w:r>
        <w:r w:rsidR="002970C1" w:rsidRPr="00572FC4" w:rsidDel="00C8100C">
          <w:delText>Proc.</w:delText>
        </w:r>
        <w:r w:rsidRPr="00572FC4" w:rsidDel="00C8100C">
          <w:delText xml:space="preserve"> Learning @ Scale </w:delText>
        </w:r>
        <w:r w:rsidR="00A11156" w:rsidRPr="00572FC4" w:rsidDel="00C8100C">
          <w:delText>2015</w:delText>
        </w:r>
        <w:r w:rsidRPr="00572FC4" w:rsidDel="00C8100C">
          <w:delText>. ACM</w:delText>
        </w:r>
        <w:r w:rsidR="00A11156" w:rsidRPr="00572FC4" w:rsidDel="00C8100C">
          <w:delText xml:space="preserve"> Press (2015),</w:delText>
        </w:r>
        <w:r w:rsidRPr="00572FC4" w:rsidDel="00C8100C">
          <w:delText xml:space="preserve"> 31-38. </w:delText>
        </w:r>
        <w:bookmarkEnd w:id="146"/>
      </w:del>
    </w:p>
    <w:p w14:paraId="1F0C60F8" w14:textId="77777777" w:rsidR="003D13C4" w:rsidRPr="00572FC4" w:rsidDel="00C8100C" w:rsidRDefault="003D13C4" w:rsidP="00071A2F">
      <w:pPr>
        <w:widowControl w:val="0"/>
        <w:autoSpaceDE w:val="0"/>
        <w:autoSpaceDN w:val="0"/>
        <w:adjustRightInd w:val="0"/>
        <w:ind w:left="640" w:hanging="640"/>
        <w:rPr>
          <w:del w:id="148" w:author="UCSD UCSD" w:date="2016-12-30T20:11:00Z"/>
        </w:rPr>
      </w:pPr>
      <w:bookmarkStart w:id="149" w:name="_Ref336087364"/>
      <w:del w:id="150" w:author="UCSD UCSD" w:date="2016-12-30T20:11:00Z">
        <w:r w:rsidRPr="00572FC4" w:rsidDel="00C8100C">
          <w:delText xml:space="preserve">Krieger, M., Stark, E. M., Klemmer, S. R. Coordinating tasks on the commons: designing for personal goals, expertise and serendipity. </w:delText>
        </w:r>
        <w:r w:rsidR="00334A6D" w:rsidRPr="00572FC4" w:rsidDel="00C8100C">
          <w:delText xml:space="preserve">In Proc. CHI 2009. </w:delText>
        </w:r>
        <w:r w:rsidRPr="00572FC4" w:rsidDel="00C8100C">
          <w:delText>ACM</w:delText>
        </w:r>
        <w:r w:rsidR="00334A6D" w:rsidRPr="00572FC4" w:rsidDel="00C8100C">
          <w:delText xml:space="preserve"> Press (2009)</w:delText>
        </w:r>
        <w:r w:rsidRPr="00572FC4" w:rsidDel="00C8100C">
          <w:delText xml:space="preserve">, 1485-1494. </w:delText>
        </w:r>
        <w:bookmarkEnd w:id="149"/>
      </w:del>
    </w:p>
    <w:p w14:paraId="38F0BFD1" w14:textId="77777777" w:rsidR="00502D95" w:rsidRPr="00572FC4" w:rsidDel="00C8100C" w:rsidRDefault="002A4842" w:rsidP="00071A2F">
      <w:pPr>
        <w:widowControl w:val="0"/>
        <w:autoSpaceDE w:val="0"/>
        <w:autoSpaceDN w:val="0"/>
        <w:adjustRightInd w:val="0"/>
        <w:ind w:left="640" w:hanging="640"/>
        <w:rPr>
          <w:del w:id="151" w:author="UCSD UCSD" w:date="2016-12-30T20:11:00Z"/>
        </w:rPr>
      </w:pPr>
      <w:bookmarkStart w:id="152" w:name="_Ref336092267"/>
      <w:bookmarkStart w:id="153" w:name="_Ref335997362"/>
      <w:del w:id="154" w:author="UCSD UCSD" w:date="2016-12-30T20:11:00Z">
        <w:r w:rsidRPr="00572FC4" w:rsidDel="00C8100C">
          <w:rPr>
            <w:kern w:val="32"/>
          </w:rPr>
          <w:delText>Kulkarni</w:delText>
        </w:r>
        <w:r w:rsidR="006919B4" w:rsidRPr="00572FC4" w:rsidDel="00C8100C">
          <w:rPr>
            <w:kern w:val="32"/>
          </w:rPr>
          <w:delText>,</w:delText>
        </w:r>
        <w:r w:rsidR="00A11156" w:rsidRPr="00572FC4" w:rsidDel="00C8100C">
          <w:rPr>
            <w:kern w:val="32"/>
          </w:rPr>
          <w:delText xml:space="preserve"> C.</w:delText>
        </w:r>
        <w:r w:rsidRPr="00572FC4" w:rsidDel="00C8100C">
          <w:rPr>
            <w:kern w:val="32"/>
          </w:rPr>
          <w:delText>, Wei,</w:delText>
        </w:r>
        <w:r w:rsidR="00A11156" w:rsidRPr="00572FC4" w:rsidDel="00C8100C">
          <w:rPr>
            <w:kern w:val="32"/>
          </w:rPr>
          <w:delText xml:space="preserve"> K.P., </w:delText>
        </w:r>
        <w:r w:rsidRPr="00572FC4" w:rsidDel="00C8100C">
          <w:rPr>
            <w:kern w:val="32"/>
          </w:rPr>
          <w:delText>Le,</w:delText>
        </w:r>
        <w:r w:rsidR="00A11156" w:rsidRPr="00572FC4" w:rsidDel="00C8100C">
          <w:rPr>
            <w:kern w:val="32"/>
          </w:rPr>
          <w:delText xml:space="preserve"> H.,</w:delText>
        </w:r>
        <w:r w:rsidRPr="00572FC4" w:rsidDel="00C8100C">
          <w:rPr>
            <w:kern w:val="32"/>
          </w:rPr>
          <w:delText xml:space="preserve"> Chia, </w:delText>
        </w:r>
        <w:r w:rsidR="00A11156" w:rsidRPr="00572FC4" w:rsidDel="00C8100C">
          <w:rPr>
            <w:kern w:val="32"/>
          </w:rPr>
          <w:delText xml:space="preserve">D., </w:delText>
        </w:r>
        <w:r w:rsidRPr="00572FC4" w:rsidDel="00C8100C">
          <w:rPr>
            <w:kern w:val="32"/>
          </w:rPr>
          <w:delText>Papadopoulos,</w:delText>
        </w:r>
        <w:r w:rsidR="00A11156" w:rsidRPr="00572FC4" w:rsidDel="00C8100C">
          <w:rPr>
            <w:kern w:val="32"/>
          </w:rPr>
          <w:delText xml:space="preserve"> K.,</w:delText>
        </w:r>
        <w:r w:rsidRPr="00572FC4" w:rsidDel="00C8100C">
          <w:rPr>
            <w:kern w:val="32"/>
          </w:rPr>
          <w:delText xml:space="preserve"> Cheng,</w:delText>
        </w:r>
        <w:r w:rsidR="00A11156" w:rsidRPr="00572FC4" w:rsidDel="00C8100C">
          <w:rPr>
            <w:kern w:val="32"/>
          </w:rPr>
          <w:delText xml:space="preserve"> J.,</w:delText>
        </w:r>
        <w:r w:rsidRPr="00572FC4" w:rsidDel="00C8100C">
          <w:rPr>
            <w:kern w:val="32"/>
          </w:rPr>
          <w:delText xml:space="preserve"> Koller, </w:delText>
        </w:r>
        <w:r w:rsidR="00A11156" w:rsidRPr="00572FC4" w:rsidDel="00C8100C">
          <w:rPr>
            <w:kern w:val="32"/>
          </w:rPr>
          <w:delText xml:space="preserve">D., </w:delText>
        </w:r>
        <w:r w:rsidRPr="00572FC4" w:rsidDel="00C8100C">
          <w:rPr>
            <w:kern w:val="32"/>
          </w:rPr>
          <w:delText>and Klemmer</w:delText>
        </w:r>
        <w:r w:rsidR="00A11156" w:rsidRPr="00572FC4" w:rsidDel="00C8100C">
          <w:rPr>
            <w:kern w:val="32"/>
          </w:rPr>
          <w:delText>, S.R</w:delText>
        </w:r>
        <w:r w:rsidRPr="00572FC4" w:rsidDel="00C8100C">
          <w:rPr>
            <w:kern w:val="32"/>
          </w:rPr>
          <w:delText>. Peer and self assessment in massive online classes. ACM Trans. Comput.-Hum. Interact</w:delText>
        </w:r>
        <w:r w:rsidR="006919B4" w:rsidRPr="00572FC4" w:rsidDel="00C8100C">
          <w:rPr>
            <w:kern w:val="32"/>
          </w:rPr>
          <w:delText xml:space="preserve"> (2013)</w:delText>
        </w:r>
        <w:r w:rsidRPr="00572FC4" w:rsidDel="00C8100C">
          <w:rPr>
            <w:kern w:val="32"/>
          </w:rPr>
          <w:delText>. 20, 6, Article 33 (December 2013), 31 pages.</w:delText>
        </w:r>
        <w:bookmarkEnd w:id="152"/>
      </w:del>
    </w:p>
    <w:p w14:paraId="06FB97D6" w14:textId="77777777" w:rsidR="002A4842" w:rsidRPr="00572FC4" w:rsidDel="00C8100C" w:rsidRDefault="00502D95" w:rsidP="00071A2F">
      <w:pPr>
        <w:widowControl w:val="0"/>
        <w:autoSpaceDE w:val="0"/>
        <w:autoSpaceDN w:val="0"/>
        <w:adjustRightInd w:val="0"/>
        <w:ind w:left="640" w:hanging="640"/>
        <w:rPr>
          <w:del w:id="155" w:author="UCSD UCSD" w:date="2016-12-30T20:11:00Z"/>
        </w:rPr>
      </w:pPr>
      <w:bookmarkStart w:id="156" w:name="_Ref336090857"/>
      <w:del w:id="157" w:author="UCSD UCSD" w:date="2016-12-30T20:11:00Z">
        <w:r w:rsidRPr="00572FC4" w:rsidDel="00C8100C">
          <w:rPr>
            <w:kern w:val="32"/>
          </w:rPr>
          <w:delText>Law, E., Dalton, C., Merrill, N., Young, A., and Gajos, K.Z. Curio: A Platform for Supporting Mixed-Expertise Crowdsourcing. Proc. of HCOMP, (2013).</w:delText>
        </w:r>
        <w:bookmarkEnd w:id="156"/>
        <w:r w:rsidR="002A4842" w:rsidRPr="00572FC4" w:rsidDel="00C8100C">
          <w:rPr>
            <w:kern w:val="32"/>
          </w:rPr>
          <w:delText xml:space="preserve"> </w:delText>
        </w:r>
        <w:bookmarkEnd w:id="153"/>
      </w:del>
    </w:p>
    <w:p w14:paraId="7CFC9739" w14:textId="77777777" w:rsidR="00FD2354" w:rsidRPr="00572FC4" w:rsidDel="00C8100C" w:rsidRDefault="00FD2354" w:rsidP="00071A2F">
      <w:pPr>
        <w:widowControl w:val="0"/>
        <w:autoSpaceDE w:val="0"/>
        <w:autoSpaceDN w:val="0"/>
        <w:adjustRightInd w:val="0"/>
        <w:ind w:left="640" w:hanging="640"/>
        <w:rPr>
          <w:del w:id="158" w:author="UCSD UCSD" w:date="2016-12-30T20:11:00Z"/>
          <w:kern w:val="32"/>
        </w:rPr>
      </w:pPr>
      <w:bookmarkStart w:id="159" w:name="_Ref335997905"/>
      <w:del w:id="160" w:author="UCSD UCSD" w:date="2016-12-30T20:11:00Z">
        <w:r w:rsidRPr="00572FC4" w:rsidDel="00C8100C">
          <w:rPr>
            <w:kern w:val="32"/>
          </w:rPr>
          <w:delText>Law</w:delText>
        </w:r>
        <w:r w:rsidR="006919B4" w:rsidRPr="00572FC4" w:rsidDel="00C8100C">
          <w:rPr>
            <w:kern w:val="32"/>
          </w:rPr>
          <w:delText xml:space="preserve">, E., </w:delText>
        </w:r>
        <w:r w:rsidRPr="00572FC4" w:rsidDel="00C8100C">
          <w:rPr>
            <w:kern w:val="32"/>
          </w:rPr>
          <w:delText>Yin,</w:delText>
        </w:r>
        <w:r w:rsidR="006919B4" w:rsidRPr="00572FC4" w:rsidDel="00C8100C">
          <w:rPr>
            <w:kern w:val="32"/>
          </w:rPr>
          <w:delText xml:space="preserve"> M.,</w:delText>
        </w:r>
        <w:r w:rsidRPr="00572FC4" w:rsidDel="00C8100C">
          <w:rPr>
            <w:kern w:val="32"/>
          </w:rPr>
          <w:delText xml:space="preserve"> Goh, </w:delText>
        </w:r>
        <w:r w:rsidR="006919B4" w:rsidRPr="00572FC4" w:rsidDel="00C8100C">
          <w:rPr>
            <w:kern w:val="32"/>
          </w:rPr>
          <w:delText xml:space="preserve">J., </w:delText>
        </w:r>
        <w:r w:rsidRPr="00572FC4" w:rsidDel="00C8100C">
          <w:rPr>
            <w:kern w:val="32"/>
          </w:rPr>
          <w:delText xml:space="preserve">Chen, </w:delText>
        </w:r>
        <w:r w:rsidR="006919B4" w:rsidRPr="00572FC4" w:rsidDel="00C8100C">
          <w:rPr>
            <w:kern w:val="32"/>
          </w:rPr>
          <w:delText xml:space="preserve">K., </w:delText>
        </w:r>
        <w:r w:rsidRPr="00572FC4" w:rsidDel="00C8100C">
          <w:rPr>
            <w:kern w:val="32"/>
          </w:rPr>
          <w:delText xml:space="preserve">Terry, </w:delText>
        </w:r>
        <w:r w:rsidR="006919B4" w:rsidRPr="00572FC4" w:rsidDel="00C8100C">
          <w:rPr>
            <w:kern w:val="32"/>
          </w:rPr>
          <w:delText xml:space="preserve">M. A., </w:delText>
        </w:r>
        <w:r w:rsidRPr="00572FC4" w:rsidDel="00C8100C">
          <w:rPr>
            <w:kern w:val="32"/>
          </w:rPr>
          <w:delText>and Gajos</w:delText>
        </w:r>
        <w:r w:rsidR="006919B4" w:rsidRPr="00572FC4" w:rsidDel="00C8100C">
          <w:rPr>
            <w:kern w:val="32"/>
          </w:rPr>
          <w:delText>, K.Z.</w:delText>
        </w:r>
        <w:r w:rsidRPr="00572FC4" w:rsidDel="00C8100C">
          <w:rPr>
            <w:kern w:val="32"/>
          </w:rPr>
          <w:delText xml:space="preserve"> Curiosity Killed the Cat, but Makes Crowdwork Better. In </w:delText>
        </w:r>
        <w:r w:rsidR="006919B4" w:rsidRPr="00572FC4" w:rsidDel="00C8100C">
          <w:rPr>
            <w:i/>
            <w:iCs/>
            <w:kern w:val="32"/>
          </w:rPr>
          <w:delText>Proc</w:delText>
        </w:r>
        <w:r w:rsidR="006919B4" w:rsidRPr="00572FC4" w:rsidDel="00C8100C">
          <w:rPr>
            <w:kern w:val="32"/>
          </w:rPr>
          <w:delText xml:space="preserve"> CHI 2016</w:delText>
        </w:r>
        <w:r w:rsidRPr="00572FC4" w:rsidDel="00C8100C">
          <w:rPr>
            <w:kern w:val="32"/>
          </w:rPr>
          <w:delText xml:space="preserve">. ACM, 4098-4110. </w:delText>
        </w:r>
        <w:bookmarkEnd w:id="159"/>
      </w:del>
    </w:p>
    <w:p w14:paraId="0142658A" w14:textId="77777777" w:rsidR="002A4842" w:rsidRPr="00572FC4" w:rsidDel="00C8100C" w:rsidRDefault="00D67814" w:rsidP="00071A2F">
      <w:pPr>
        <w:widowControl w:val="0"/>
        <w:autoSpaceDE w:val="0"/>
        <w:autoSpaceDN w:val="0"/>
        <w:adjustRightInd w:val="0"/>
        <w:ind w:left="640" w:hanging="640"/>
        <w:rPr>
          <w:del w:id="161" w:author="UCSD UCSD" w:date="2016-12-30T20:11:00Z"/>
          <w:bCs/>
          <w:kern w:val="32"/>
        </w:rPr>
      </w:pPr>
      <w:bookmarkStart w:id="162" w:name="_Ref335996624"/>
      <w:bookmarkStart w:id="163" w:name="_Ref336037584"/>
      <w:del w:id="164" w:author="UCSD UCSD" w:date="2016-12-30T20:11:00Z">
        <w:r w:rsidRPr="00572FC4" w:rsidDel="00C8100C">
          <w:rPr>
            <w:bCs/>
            <w:kern w:val="32"/>
          </w:rPr>
          <w:delText>Lee</w:delText>
        </w:r>
        <w:r w:rsidR="006919B4" w:rsidRPr="00572FC4" w:rsidDel="00C8100C">
          <w:rPr>
            <w:bCs/>
            <w:kern w:val="32"/>
          </w:rPr>
          <w:delText>, D. J.</w:delText>
        </w:r>
        <w:r w:rsidRPr="00572FC4" w:rsidDel="00C8100C">
          <w:rPr>
            <w:bCs/>
            <w:kern w:val="32"/>
          </w:rPr>
          <w:delText>, Lo</w:delText>
        </w:r>
        <w:r w:rsidR="006919B4" w:rsidRPr="00572FC4" w:rsidDel="00C8100C">
          <w:rPr>
            <w:bCs/>
            <w:kern w:val="32"/>
          </w:rPr>
          <w:delText>, J.</w:delText>
        </w:r>
        <w:r w:rsidRPr="00572FC4" w:rsidDel="00C8100C">
          <w:rPr>
            <w:bCs/>
            <w:kern w:val="32"/>
          </w:rPr>
          <w:delText>, Kim</w:delText>
        </w:r>
        <w:r w:rsidR="006919B4" w:rsidRPr="00572FC4" w:rsidDel="00C8100C">
          <w:rPr>
            <w:bCs/>
            <w:kern w:val="32"/>
          </w:rPr>
          <w:delText>, M.</w:delText>
        </w:r>
        <w:r w:rsidR="00B219B6" w:rsidRPr="00572FC4" w:rsidDel="00C8100C">
          <w:rPr>
            <w:bCs/>
            <w:kern w:val="32"/>
          </w:rPr>
          <w:delText xml:space="preserve">, </w:delText>
        </w:r>
        <w:r w:rsidRPr="00572FC4" w:rsidDel="00C8100C">
          <w:rPr>
            <w:bCs/>
            <w:kern w:val="32"/>
          </w:rPr>
          <w:delText>Paulos</w:delText>
        </w:r>
        <w:r w:rsidR="00475EA4" w:rsidRPr="00572FC4" w:rsidDel="00C8100C">
          <w:rPr>
            <w:bCs/>
            <w:kern w:val="32"/>
          </w:rPr>
          <w:delText>, E</w:delText>
        </w:r>
        <w:r w:rsidRPr="00572FC4" w:rsidDel="00C8100C">
          <w:rPr>
            <w:bCs/>
            <w:kern w:val="32"/>
          </w:rPr>
          <w:delText>. Crowdclass: Designing classification-based citizen science learning modules. In HCOMP 2016.</w:delText>
        </w:r>
        <w:bookmarkEnd w:id="162"/>
        <w:bookmarkEnd w:id="163"/>
      </w:del>
    </w:p>
    <w:p w14:paraId="6B3E0E1C" w14:textId="77777777" w:rsidR="00462C35" w:rsidRPr="00572FC4" w:rsidDel="00C8100C" w:rsidRDefault="00301686" w:rsidP="00071A2F">
      <w:pPr>
        <w:widowControl w:val="0"/>
        <w:autoSpaceDE w:val="0"/>
        <w:autoSpaceDN w:val="0"/>
        <w:adjustRightInd w:val="0"/>
        <w:ind w:left="640" w:hanging="640"/>
        <w:rPr>
          <w:del w:id="165" w:author="UCSD UCSD" w:date="2016-12-30T20:11:00Z"/>
          <w:bCs/>
          <w:kern w:val="32"/>
        </w:rPr>
      </w:pPr>
      <w:bookmarkStart w:id="166" w:name="_Ref336036430"/>
      <w:del w:id="167" w:author="UCSD UCSD" w:date="2016-12-30T20:11:00Z">
        <w:r w:rsidRPr="00572FC4" w:rsidDel="00C8100C">
          <w:rPr>
            <w:bCs/>
            <w:kern w:val="32"/>
          </w:rPr>
          <w:delText>Lee</w:delText>
        </w:r>
        <w:r w:rsidR="00A044E2" w:rsidRPr="00572FC4" w:rsidDel="00C8100C">
          <w:rPr>
            <w:bCs/>
            <w:kern w:val="32"/>
          </w:rPr>
          <w:delText>, J.</w:delText>
        </w:r>
        <w:r w:rsidRPr="00572FC4" w:rsidDel="00C8100C">
          <w:rPr>
            <w:bCs/>
            <w:kern w:val="32"/>
          </w:rPr>
          <w:delText>, Kladwang</w:delText>
        </w:r>
        <w:r w:rsidR="008908E8" w:rsidRPr="00572FC4" w:rsidDel="00C8100C">
          <w:rPr>
            <w:bCs/>
            <w:kern w:val="32"/>
          </w:rPr>
          <w:delText>, W.</w:delText>
        </w:r>
        <w:r w:rsidRPr="00572FC4" w:rsidDel="00C8100C">
          <w:rPr>
            <w:bCs/>
            <w:kern w:val="32"/>
          </w:rPr>
          <w:delText>, Lee</w:delText>
        </w:r>
        <w:r w:rsidR="004E0867" w:rsidRPr="00572FC4" w:rsidDel="00C8100C">
          <w:rPr>
            <w:bCs/>
            <w:kern w:val="32"/>
          </w:rPr>
          <w:delText>, M.</w:delText>
        </w:r>
        <w:r w:rsidRPr="00572FC4" w:rsidDel="00C8100C">
          <w:rPr>
            <w:bCs/>
            <w:kern w:val="32"/>
          </w:rPr>
          <w:delText>, Cantu</w:delText>
        </w:r>
        <w:r w:rsidR="00BE0FCC" w:rsidRPr="00572FC4" w:rsidDel="00C8100C">
          <w:rPr>
            <w:bCs/>
            <w:kern w:val="32"/>
          </w:rPr>
          <w:delText>, D.</w:delText>
        </w:r>
        <w:r w:rsidRPr="00572FC4" w:rsidDel="00C8100C">
          <w:rPr>
            <w:bCs/>
            <w:kern w:val="32"/>
          </w:rPr>
          <w:delText>, Azizyan</w:delText>
        </w:r>
        <w:r w:rsidR="00AA1727" w:rsidRPr="00572FC4" w:rsidDel="00C8100C">
          <w:rPr>
            <w:bCs/>
            <w:kern w:val="32"/>
          </w:rPr>
          <w:delText>, M.</w:delText>
        </w:r>
        <w:r w:rsidR="00B834ED" w:rsidRPr="00572FC4" w:rsidDel="00C8100C">
          <w:rPr>
            <w:bCs/>
            <w:kern w:val="32"/>
          </w:rPr>
          <w:delText>, Kim</w:delText>
        </w:r>
        <w:r w:rsidR="00A15D47" w:rsidRPr="00572FC4" w:rsidDel="00C8100C">
          <w:rPr>
            <w:bCs/>
            <w:kern w:val="32"/>
          </w:rPr>
          <w:delText>, H.</w:delText>
        </w:r>
        <w:r w:rsidR="00DE2D59" w:rsidRPr="00572FC4" w:rsidDel="00C8100C">
          <w:rPr>
            <w:bCs/>
            <w:kern w:val="32"/>
          </w:rPr>
          <w:delText xml:space="preserve">, </w:delText>
        </w:r>
        <w:r w:rsidR="00B834ED" w:rsidRPr="00572FC4" w:rsidDel="00C8100C">
          <w:rPr>
            <w:bCs/>
            <w:kern w:val="32"/>
          </w:rPr>
          <w:delText>Limpaecher</w:delText>
        </w:r>
        <w:r w:rsidR="00A15D47" w:rsidRPr="00572FC4" w:rsidDel="00C8100C">
          <w:rPr>
            <w:bCs/>
            <w:kern w:val="32"/>
          </w:rPr>
          <w:delText>, A.</w:delText>
        </w:r>
        <w:r w:rsidR="00B159C0" w:rsidRPr="00572FC4" w:rsidDel="00C8100C">
          <w:rPr>
            <w:bCs/>
            <w:kern w:val="32"/>
          </w:rPr>
          <w:delText xml:space="preserve">, </w:delText>
        </w:r>
        <w:r w:rsidR="00551F8C" w:rsidRPr="00572FC4" w:rsidDel="00C8100C">
          <w:rPr>
            <w:bCs/>
            <w:kern w:val="32"/>
          </w:rPr>
          <w:delText>Gaikwad</w:delText>
        </w:r>
        <w:r w:rsidR="009F34CE" w:rsidRPr="00572FC4" w:rsidDel="00C8100C">
          <w:rPr>
            <w:bCs/>
            <w:kern w:val="32"/>
          </w:rPr>
          <w:delText>, S.</w:delText>
        </w:r>
        <w:r w:rsidRPr="00572FC4" w:rsidDel="00C8100C">
          <w:rPr>
            <w:bCs/>
            <w:kern w:val="32"/>
          </w:rPr>
          <w:delText>, Yoon</w:delText>
        </w:r>
        <w:r w:rsidR="00604BAC" w:rsidRPr="00572FC4" w:rsidDel="00C8100C">
          <w:rPr>
            <w:bCs/>
            <w:kern w:val="32"/>
          </w:rPr>
          <w:delText>, S.</w:delText>
        </w:r>
        <w:r w:rsidR="00D838F5" w:rsidRPr="00572FC4" w:rsidDel="00C8100C">
          <w:rPr>
            <w:bCs/>
            <w:kern w:val="32"/>
          </w:rPr>
          <w:delText xml:space="preserve">, </w:delText>
        </w:r>
        <w:r w:rsidRPr="00572FC4" w:rsidDel="00C8100C">
          <w:rPr>
            <w:bCs/>
            <w:kern w:val="32"/>
          </w:rPr>
          <w:delText>Treuille</w:delText>
        </w:r>
        <w:r w:rsidR="00D838F5" w:rsidRPr="00572FC4" w:rsidDel="00C8100C">
          <w:rPr>
            <w:bCs/>
            <w:kern w:val="32"/>
          </w:rPr>
          <w:delText>, A.</w:delText>
        </w:r>
        <w:r w:rsidRPr="00572FC4" w:rsidDel="00C8100C">
          <w:rPr>
            <w:bCs/>
            <w:kern w:val="32"/>
          </w:rPr>
          <w:delText>,</w:delText>
        </w:r>
        <w:r w:rsidR="00A5561D" w:rsidRPr="00572FC4" w:rsidDel="00C8100C">
          <w:rPr>
            <w:bCs/>
            <w:kern w:val="32"/>
          </w:rPr>
          <w:delText xml:space="preserve"> </w:delText>
        </w:r>
        <w:r w:rsidRPr="00572FC4" w:rsidDel="00C8100C">
          <w:rPr>
            <w:bCs/>
            <w:kern w:val="32"/>
          </w:rPr>
          <w:delText>Das</w:delText>
        </w:r>
        <w:r w:rsidR="003A0221" w:rsidRPr="00572FC4" w:rsidDel="00C8100C">
          <w:rPr>
            <w:bCs/>
            <w:kern w:val="32"/>
          </w:rPr>
          <w:delText>, R.</w:delText>
        </w:r>
        <w:r w:rsidRPr="00572FC4" w:rsidDel="00C8100C">
          <w:rPr>
            <w:bCs/>
            <w:kern w:val="32"/>
          </w:rPr>
          <w:delText xml:space="preserve"> and EteRNA Participants. RNA design rules from a massive open laboratory. In PNAS 2014.</w:delText>
        </w:r>
        <w:bookmarkEnd w:id="166"/>
      </w:del>
    </w:p>
    <w:p w14:paraId="46B0441B" w14:textId="77777777" w:rsidR="001974C1" w:rsidRPr="00572FC4" w:rsidDel="00C8100C" w:rsidRDefault="001974C1" w:rsidP="00071A2F">
      <w:pPr>
        <w:widowControl w:val="0"/>
        <w:autoSpaceDE w:val="0"/>
        <w:autoSpaceDN w:val="0"/>
        <w:adjustRightInd w:val="0"/>
        <w:ind w:left="640" w:hanging="640"/>
        <w:rPr>
          <w:del w:id="168" w:author="UCSD UCSD" w:date="2016-12-30T20:11:00Z"/>
          <w:bCs/>
          <w:kern w:val="32"/>
        </w:rPr>
      </w:pPr>
      <w:bookmarkStart w:id="169" w:name="_Ref335998657"/>
      <w:del w:id="170" w:author="UCSD UCSD" w:date="2016-12-30T20:11:00Z">
        <w:r w:rsidRPr="00572FC4" w:rsidDel="00C8100C">
          <w:rPr>
            <w:bCs/>
            <w:kern w:val="32"/>
          </w:rPr>
          <w:delText>Lee</w:delText>
        </w:r>
        <w:r w:rsidR="00CC0A61" w:rsidRPr="00572FC4" w:rsidDel="00C8100C">
          <w:rPr>
            <w:bCs/>
            <w:kern w:val="32"/>
          </w:rPr>
          <w:delText>, Y.C.</w:delText>
        </w:r>
        <w:r w:rsidRPr="00572FC4" w:rsidDel="00C8100C">
          <w:rPr>
            <w:bCs/>
            <w:kern w:val="32"/>
          </w:rPr>
          <w:delText xml:space="preserve">, Lin, </w:delText>
        </w:r>
        <w:r w:rsidR="00CC0A61" w:rsidRPr="00572FC4" w:rsidDel="00C8100C">
          <w:rPr>
            <w:bCs/>
            <w:kern w:val="32"/>
          </w:rPr>
          <w:delText xml:space="preserve">W.C., </w:delText>
        </w:r>
        <w:r w:rsidRPr="00572FC4" w:rsidDel="00C8100C">
          <w:rPr>
            <w:bCs/>
            <w:kern w:val="32"/>
          </w:rPr>
          <w:delText xml:space="preserve">Cherng, </w:delText>
        </w:r>
        <w:r w:rsidR="00CC0A61" w:rsidRPr="00572FC4" w:rsidDel="00C8100C">
          <w:rPr>
            <w:bCs/>
            <w:kern w:val="32"/>
          </w:rPr>
          <w:delText xml:space="preserve">F.Y., </w:delText>
        </w:r>
        <w:r w:rsidRPr="00572FC4" w:rsidDel="00C8100C">
          <w:rPr>
            <w:bCs/>
            <w:kern w:val="32"/>
          </w:rPr>
          <w:delText xml:space="preserve">Wang, </w:delText>
        </w:r>
        <w:r w:rsidR="00CC0A61" w:rsidRPr="00572FC4" w:rsidDel="00C8100C">
          <w:rPr>
            <w:bCs/>
            <w:kern w:val="32"/>
          </w:rPr>
          <w:delText xml:space="preserve">H.C., </w:delText>
        </w:r>
        <w:r w:rsidRPr="00572FC4" w:rsidDel="00C8100C">
          <w:rPr>
            <w:bCs/>
            <w:kern w:val="32"/>
          </w:rPr>
          <w:delText>Sung</w:delText>
        </w:r>
        <w:r w:rsidR="00CC0A61" w:rsidRPr="00572FC4" w:rsidDel="00C8100C">
          <w:rPr>
            <w:bCs/>
            <w:kern w:val="32"/>
          </w:rPr>
          <w:delText>, C.Y.</w:delText>
        </w:r>
        <w:r w:rsidRPr="00572FC4" w:rsidDel="00C8100C">
          <w:rPr>
            <w:bCs/>
            <w:kern w:val="32"/>
          </w:rPr>
          <w:delText>, and King</w:delText>
        </w:r>
        <w:r w:rsidR="008C0E9C" w:rsidRPr="00572FC4" w:rsidDel="00C8100C">
          <w:rPr>
            <w:bCs/>
            <w:kern w:val="32"/>
          </w:rPr>
          <w:delText>, J.T</w:delText>
        </w:r>
        <w:r w:rsidRPr="00572FC4" w:rsidDel="00C8100C">
          <w:rPr>
            <w:bCs/>
            <w:kern w:val="32"/>
          </w:rPr>
          <w:delText>. Using Time-Anchored Peer Comments to Enhance Social Interaction in Online Educational Videos. In Proc</w:delText>
        </w:r>
        <w:r w:rsidR="00A8651F" w:rsidRPr="00572FC4" w:rsidDel="00C8100C">
          <w:rPr>
            <w:bCs/>
            <w:kern w:val="32"/>
          </w:rPr>
          <w:delText xml:space="preserve"> CHI '15</w:delText>
        </w:r>
        <w:r w:rsidRPr="00572FC4" w:rsidDel="00C8100C">
          <w:rPr>
            <w:bCs/>
            <w:kern w:val="32"/>
          </w:rPr>
          <w:delText>. ACM</w:delText>
        </w:r>
        <w:r w:rsidR="00C37A42" w:rsidRPr="00572FC4" w:rsidDel="00C8100C">
          <w:rPr>
            <w:bCs/>
            <w:kern w:val="32"/>
          </w:rPr>
          <w:delText xml:space="preserve"> Press (2015)</w:delText>
        </w:r>
        <w:r w:rsidRPr="00572FC4" w:rsidDel="00C8100C">
          <w:rPr>
            <w:bCs/>
            <w:kern w:val="32"/>
          </w:rPr>
          <w:delText xml:space="preserve">, 689-698. </w:delText>
        </w:r>
        <w:bookmarkEnd w:id="169"/>
      </w:del>
    </w:p>
    <w:p w14:paraId="73318F74" w14:textId="77777777" w:rsidR="002616BD" w:rsidRPr="00572FC4" w:rsidDel="00C8100C" w:rsidRDefault="002616BD" w:rsidP="00071A2F">
      <w:pPr>
        <w:widowControl w:val="0"/>
        <w:autoSpaceDE w:val="0"/>
        <w:autoSpaceDN w:val="0"/>
        <w:adjustRightInd w:val="0"/>
        <w:ind w:left="640" w:hanging="640"/>
        <w:rPr>
          <w:del w:id="171" w:author="UCSD UCSD" w:date="2016-12-30T20:11:00Z"/>
          <w:bCs/>
          <w:kern w:val="32"/>
        </w:rPr>
      </w:pPr>
      <w:bookmarkStart w:id="172" w:name="_Ref336086870"/>
      <w:del w:id="173" w:author="UCSD UCSD" w:date="2016-12-30T20:11:00Z">
        <w:r w:rsidRPr="00572FC4" w:rsidDel="00C8100C">
          <w:rPr>
            <w:bCs/>
            <w:kern w:val="32"/>
          </w:rPr>
          <w:delText xml:space="preserve">Mamykina, L., Manoim, B., Mittal, M., Hripcsak, G., and Hartmann, B. Design lessons from the fastest q&amp;a site in the west. In Proc. CHI 2011. ACM Press (2011), 2857-2866. </w:delText>
        </w:r>
        <w:bookmarkEnd w:id="172"/>
      </w:del>
    </w:p>
    <w:p w14:paraId="4F595890" w14:textId="77777777" w:rsidR="00456F51" w:rsidRPr="00572FC4" w:rsidDel="00512DDA" w:rsidRDefault="00415B3E" w:rsidP="00071A2F">
      <w:pPr>
        <w:widowControl w:val="0"/>
        <w:autoSpaceDE w:val="0"/>
        <w:autoSpaceDN w:val="0"/>
        <w:adjustRightInd w:val="0"/>
        <w:ind w:left="640" w:hanging="640"/>
        <w:rPr>
          <w:del w:id="174" w:author="UCSD UCSD" w:date="2016-12-30T20:55:00Z"/>
          <w:bCs/>
          <w:kern w:val="32"/>
        </w:rPr>
      </w:pPr>
      <w:bookmarkStart w:id="175" w:name="_Ref336020125"/>
      <w:bookmarkStart w:id="176" w:name="_Ref335997656"/>
      <w:del w:id="177" w:author="UCSD UCSD" w:date="2016-12-30T20:55:00Z">
        <w:r w:rsidRPr="00572FC4" w:rsidDel="00512DDA">
          <w:rPr>
            <w:bCs/>
            <w:kern w:val="32"/>
          </w:rPr>
          <w:delText>Amazon Mechanical Turk.</w:delText>
        </w:r>
        <w:r w:rsidR="0021262C" w:rsidRPr="00572FC4" w:rsidDel="00512DDA">
          <w:rPr>
            <w:bCs/>
            <w:kern w:val="32"/>
          </w:rPr>
          <w:delText xml:space="preserve"> 2016.</w:delText>
        </w:r>
        <w:r w:rsidR="00C3353D" w:rsidRPr="00572FC4" w:rsidDel="00512DDA">
          <w:rPr>
            <w:bCs/>
            <w:kern w:val="32"/>
          </w:rPr>
          <w:delText xml:space="preserve"> </w:delText>
        </w:r>
        <w:r w:rsidRPr="00572FC4" w:rsidDel="00512DDA">
          <w:rPr>
            <w:bCs/>
            <w:kern w:val="32"/>
          </w:rPr>
          <w:delText>https://www.mturk.com</w:delText>
        </w:r>
        <w:bookmarkEnd w:id="175"/>
        <w:bookmarkEnd w:id="176"/>
      </w:del>
    </w:p>
    <w:p w14:paraId="31A77D3B" w14:textId="77777777" w:rsidR="00417970" w:rsidRPr="0065332D" w:rsidDel="0040522A" w:rsidRDefault="00417970" w:rsidP="00071A2F">
      <w:pPr>
        <w:widowControl w:val="0"/>
        <w:autoSpaceDE w:val="0"/>
        <w:autoSpaceDN w:val="0"/>
        <w:adjustRightInd w:val="0"/>
        <w:ind w:left="640" w:hanging="640"/>
        <w:rPr>
          <w:del w:id="178" w:author="UCSD UCSD" w:date="2016-12-30T20:25:00Z"/>
          <w:bCs/>
          <w:kern w:val="32"/>
        </w:rPr>
      </w:pPr>
      <w:bookmarkStart w:id="179" w:name="_Ref335997857"/>
      <w:del w:id="180" w:author="UCSD UCSD" w:date="2016-12-30T20:25:00Z">
        <w:r w:rsidRPr="0065332D" w:rsidDel="0040522A">
          <w:rPr>
            <w:bCs/>
            <w:kern w:val="32"/>
          </w:rPr>
          <w:delText>Reinecke</w:delText>
        </w:r>
        <w:r w:rsidR="00A217D1" w:rsidDel="0040522A">
          <w:rPr>
            <w:bCs/>
            <w:kern w:val="32"/>
          </w:rPr>
          <w:delText>, K.</w:delText>
        </w:r>
        <w:r w:rsidRPr="0065332D" w:rsidDel="0040522A">
          <w:rPr>
            <w:bCs/>
            <w:kern w:val="32"/>
          </w:rPr>
          <w:delText xml:space="preserve"> and Gajos</w:delText>
        </w:r>
        <w:r w:rsidR="00393737" w:rsidDel="0040522A">
          <w:rPr>
            <w:bCs/>
            <w:kern w:val="32"/>
          </w:rPr>
          <w:delText>, K.Z</w:delText>
        </w:r>
        <w:r w:rsidRPr="0065332D" w:rsidDel="0040522A">
          <w:rPr>
            <w:bCs/>
            <w:kern w:val="32"/>
          </w:rPr>
          <w:delText>. LabintheWild: Conducting Large-Scale Online Experiments With Uncompensated Samples. In </w:delText>
        </w:r>
        <w:r w:rsidRPr="0065332D" w:rsidDel="0040522A">
          <w:rPr>
            <w:bCs/>
            <w:i/>
            <w:iCs/>
            <w:kern w:val="32"/>
          </w:rPr>
          <w:delText>Proc</w:delText>
        </w:r>
        <w:r w:rsidR="00166C86" w:rsidDel="0040522A">
          <w:rPr>
            <w:bCs/>
            <w:i/>
            <w:iCs/>
            <w:kern w:val="32"/>
          </w:rPr>
          <w:delText xml:space="preserve">. </w:delText>
        </w:r>
        <w:r w:rsidR="00166C86" w:rsidDel="0040522A">
          <w:rPr>
            <w:bCs/>
            <w:kern w:val="32"/>
          </w:rPr>
          <w:delText>CSCW '15</w:delText>
        </w:r>
        <w:r w:rsidRPr="0065332D" w:rsidDel="0040522A">
          <w:rPr>
            <w:bCs/>
            <w:kern w:val="32"/>
          </w:rPr>
          <w:delText>. ACM</w:delText>
        </w:r>
        <w:r w:rsidR="00510B93" w:rsidDel="0040522A">
          <w:rPr>
            <w:bCs/>
            <w:kern w:val="32"/>
          </w:rPr>
          <w:delText xml:space="preserve"> Press (2015)</w:delText>
        </w:r>
        <w:r w:rsidRPr="0065332D" w:rsidDel="0040522A">
          <w:rPr>
            <w:bCs/>
            <w:kern w:val="32"/>
          </w:rPr>
          <w:delText>, 1364-1378.</w:delText>
        </w:r>
        <w:bookmarkEnd w:id="179"/>
      </w:del>
    </w:p>
    <w:p w14:paraId="017C1003" w14:textId="77777777" w:rsidR="009C182C" w:rsidRPr="0065332D" w:rsidDel="0040522A" w:rsidRDefault="009C182C" w:rsidP="00071A2F">
      <w:pPr>
        <w:widowControl w:val="0"/>
        <w:autoSpaceDE w:val="0"/>
        <w:autoSpaceDN w:val="0"/>
        <w:adjustRightInd w:val="0"/>
        <w:ind w:left="640" w:hanging="640"/>
        <w:rPr>
          <w:del w:id="181" w:author="UCSD UCSD" w:date="2016-12-30T20:25:00Z"/>
        </w:rPr>
      </w:pPr>
      <w:bookmarkStart w:id="182" w:name="_Ref335998500"/>
      <w:del w:id="183" w:author="UCSD UCSD" w:date="2016-12-30T20:25:00Z">
        <w:r w:rsidRPr="0065332D" w:rsidDel="0040522A">
          <w:delText>Resnick</w:delText>
        </w:r>
        <w:r w:rsidR="00726C7C" w:rsidDel="0040522A">
          <w:delText>, P.</w:delText>
        </w:r>
        <w:r w:rsidR="00342224" w:rsidDel="0040522A">
          <w:delText xml:space="preserve"> and </w:delText>
        </w:r>
        <w:r w:rsidRPr="0065332D" w:rsidDel="0040522A">
          <w:delText>Kraut</w:delText>
        </w:r>
        <w:r w:rsidR="00736545" w:rsidDel="0040522A">
          <w:delText>, R.</w:delText>
        </w:r>
        <w:r w:rsidRPr="0065332D" w:rsidDel="0040522A">
          <w:delText>. Evidence-based social design: Introduction. In Evidence-Based Social Design: Mining Social Sciences to Build Online Communities. MIT Press, Cambridge, MA.</w:delText>
        </w:r>
        <w:bookmarkEnd w:id="182"/>
        <w:r w:rsidR="00B83190" w:rsidDel="0040522A">
          <w:delText xml:space="preserve"> 2011.</w:delText>
        </w:r>
      </w:del>
    </w:p>
    <w:p w14:paraId="0F7EF2D3" w14:textId="77777777" w:rsidR="00C545D9" w:rsidDel="00572FC4" w:rsidRDefault="00C545D9" w:rsidP="00071A2F">
      <w:pPr>
        <w:widowControl w:val="0"/>
        <w:autoSpaceDE w:val="0"/>
        <w:autoSpaceDN w:val="0"/>
        <w:adjustRightInd w:val="0"/>
        <w:ind w:left="640" w:hanging="640"/>
        <w:rPr>
          <w:del w:id="184" w:author="UCSD UCSD" w:date="2016-12-30T20:26:00Z"/>
        </w:rPr>
      </w:pPr>
      <w:bookmarkStart w:id="185" w:name="_Ref336011466"/>
      <w:bookmarkStart w:id="186" w:name="_Ref336081205"/>
      <w:bookmarkStart w:id="187" w:name="_Ref335996953"/>
      <w:del w:id="188" w:author="UCSD UCSD" w:date="2016-12-30T20:26:00Z">
        <w:r w:rsidRPr="00C545D9" w:rsidDel="00572FC4">
          <w:delText>Savery</w:delText>
        </w:r>
        <w:r w:rsidR="001E483B" w:rsidDel="00572FC4">
          <w:delText xml:space="preserve">, </w:delText>
        </w:r>
        <w:r w:rsidR="001E483B" w:rsidRPr="00C545D9" w:rsidDel="00572FC4">
          <w:delText>J</w:delText>
        </w:r>
        <w:r w:rsidR="001E483B" w:rsidDel="00572FC4">
          <w:delText>.</w:delText>
        </w:r>
        <w:r w:rsidR="001E483B" w:rsidRPr="00C545D9" w:rsidDel="00572FC4">
          <w:delText>R</w:delText>
        </w:r>
        <w:r w:rsidR="001E483B" w:rsidDel="00572FC4">
          <w:delText>.</w:delText>
        </w:r>
        <w:r w:rsidRPr="00C545D9" w:rsidDel="00572FC4">
          <w:delText>, Duffy</w:delText>
        </w:r>
        <w:r w:rsidR="00DD179F" w:rsidDel="00572FC4">
          <w:delText xml:space="preserve">, </w:delText>
        </w:r>
        <w:r w:rsidR="00DD179F" w:rsidRPr="00C545D9" w:rsidDel="00572FC4">
          <w:delText>T</w:delText>
        </w:r>
        <w:r w:rsidR="00DD179F" w:rsidDel="00572FC4">
          <w:delText>.</w:delText>
        </w:r>
        <w:r w:rsidR="00DD179F" w:rsidRPr="00C545D9" w:rsidDel="00572FC4">
          <w:delText>M</w:delText>
        </w:r>
        <w:r w:rsidR="00017F85" w:rsidDel="00572FC4">
          <w:delText xml:space="preserve">. </w:delText>
        </w:r>
        <w:r w:rsidR="00017F85" w:rsidRPr="00C545D9" w:rsidDel="00572FC4">
          <w:delText>Problem based learning: An instructional model and its constructivist framework</w:delText>
        </w:r>
        <w:r w:rsidR="00017F85" w:rsidDel="00572FC4">
          <w:delText xml:space="preserve">. </w:delText>
        </w:r>
        <w:r w:rsidRPr="00C545D9" w:rsidDel="00572FC4">
          <w:delText>Educational technology 35 (5), 31-38</w:delText>
        </w:r>
        <w:r w:rsidR="0059610C" w:rsidDel="00572FC4">
          <w:delText>.</w:delText>
        </w:r>
        <w:bookmarkEnd w:id="185"/>
        <w:r w:rsidR="0059610C" w:rsidDel="00572FC4">
          <w:delText xml:space="preserve"> </w:delText>
        </w:r>
        <w:r w:rsidR="00017F85" w:rsidDel="00572FC4">
          <w:delText>1995.</w:delText>
        </w:r>
        <w:bookmarkEnd w:id="186"/>
      </w:del>
    </w:p>
    <w:p w14:paraId="143630D1" w14:textId="77777777" w:rsidR="00C545D9" w:rsidDel="00572FC4" w:rsidRDefault="00A42159" w:rsidP="00071A2F">
      <w:pPr>
        <w:widowControl w:val="0"/>
        <w:autoSpaceDE w:val="0"/>
        <w:autoSpaceDN w:val="0"/>
        <w:adjustRightInd w:val="0"/>
        <w:ind w:left="640" w:hanging="640"/>
        <w:rPr>
          <w:del w:id="189" w:author="UCSD UCSD" w:date="2016-12-30T20:27:00Z"/>
        </w:rPr>
      </w:pPr>
      <w:bookmarkStart w:id="190" w:name="_Ref336019982"/>
      <w:del w:id="191" w:author="UCSD UCSD" w:date="2016-12-30T20:27:00Z">
        <w:r w:rsidRPr="00A42159" w:rsidDel="00572FC4">
          <w:delText>Snow</w:delText>
        </w:r>
        <w:r w:rsidR="00553850" w:rsidDel="00572FC4">
          <w:delText>, R.</w:delText>
        </w:r>
        <w:r w:rsidRPr="00A42159" w:rsidDel="00572FC4">
          <w:delText>, O'Connor</w:delText>
        </w:r>
        <w:r w:rsidR="00483D0F" w:rsidDel="00572FC4">
          <w:delText>, B.</w:delText>
        </w:r>
        <w:r w:rsidRPr="00A42159" w:rsidDel="00572FC4">
          <w:delText>, Jurafsky,</w:delText>
        </w:r>
        <w:r w:rsidR="00440276" w:rsidDel="00572FC4">
          <w:delText xml:space="preserve"> D.</w:delText>
        </w:r>
        <w:r w:rsidR="005A6C64" w:rsidDel="00572FC4">
          <w:delText>,</w:delText>
        </w:r>
        <w:r w:rsidRPr="00A42159" w:rsidDel="00572FC4">
          <w:delText xml:space="preserve"> and Ng</w:delText>
        </w:r>
        <w:r w:rsidR="005A6C64" w:rsidDel="00572FC4">
          <w:delText>, A. Y</w:delText>
        </w:r>
        <w:r w:rsidRPr="00A42159" w:rsidDel="00572FC4">
          <w:delText xml:space="preserve">. Cheap and fast---but is it good?: evaluating non-expert annotations for natural language tasks. In </w:delText>
        </w:r>
        <w:r w:rsidR="00621D1F" w:rsidDel="00572FC4">
          <w:delText>Proc EMNLP '08</w:delText>
        </w:r>
        <w:r w:rsidRPr="00A42159" w:rsidDel="00572FC4">
          <w:delText>. Association for Computational Linguistics, 254-263.</w:delText>
        </w:r>
        <w:bookmarkEnd w:id="190"/>
      </w:del>
    </w:p>
    <w:p w14:paraId="7DFB8EB0" w14:textId="77777777" w:rsidR="00BF0CC2" w:rsidDel="00572FC4" w:rsidRDefault="00BF0CC2" w:rsidP="00071A2F">
      <w:pPr>
        <w:widowControl w:val="0"/>
        <w:autoSpaceDE w:val="0"/>
        <w:autoSpaceDN w:val="0"/>
        <w:adjustRightInd w:val="0"/>
        <w:ind w:left="640" w:hanging="640"/>
        <w:rPr>
          <w:del w:id="192" w:author="UCSD UCSD" w:date="2016-12-30T20:27:00Z"/>
        </w:rPr>
      </w:pPr>
      <w:bookmarkStart w:id="193" w:name="_Ref336089069"/>
      <w:del w:id="194" w:author="UCSD UCSD" w:date="2016-12-30T20:27:00Z">
        <w:r w:rsidRPr="00BF0CC2" w:rsidDel="00572FC4">
          <w:delText>Surowiecki,</w:delText>
        </w:r>
        <w:r w:rsidR="0009040F" w:rsidDel="00572FC4">
          <w:delText xml:space="preserve"> J.</w:delText>
        </w:r>
        <w:r w:rsidRPr="00BF0CC2" w:rsidDel="00572FC4">
          <w:delText xml:space="preserve"> The Wisdom of Crowds, Anchor, 2005.</w:delText>
        </w:r>
        <w:bookmarkEnd w:id="193"/>
      </w:del>
    </w:p>
    <w:p w14:paraId="369DE671" w14:textId="77777777" w:rsidR="00305FBB" w:rsidRPr="00F229E3" w:rsidDel="00572FC4" w:rsidRDefault="00305FBB" w:rsidP="00071A2F">
      <w:pPr>
        <w:widowControl w:val="0"/>
        <w:autoSpaceDE w:val="0"/>
        <w:autoSpaceDN w:val="0"/>
        <w:adjustRightInd w:val="0"/>
        <w:ind w:left="640" w:hanging="640"/>
        <w:rPr>
          <w:del w:id="195" w:author="UCSD UCSD" w:date="2016-12-30T20:27:00Z"/>
        </w:rPr>
      </w:pPr>
      <w:bookmarkStart w:id="196" w:name="_Ref335997084"/>
      <w:bookmarkEnd w:id="35"/>
      <w:bookmarkEnd w:id="187"/>
      <w:del w:id="197" w:author="UCSD UCSD" w:date="2016-12-30T20:27:00Z">
        <w:r w:rsidRPr="0065332D" w:rsidDel="00572FC4">
          <w:rPr>
            <w:bCs/>
            <w:kern w:val="32"/>
          </w:rPr>
          <w:delText>Tinati</w:delText>
        </w:r>
        <w:r w:rsidR="00C2686C" w:rsidDel="00572FC4">
          <w:rPr>
            <w:bCs/>
            <w:kern w:val="32"/>
          </w:rPr>
          <w:delText>, R.</w:delText>
        </w:r>
        <w:r w:rsidRPr="0065332D" w:rsidDel="00572FC4">
          <w:rPr>
            <w:bCs/>
            <w:kern w:val="32"/>
          </w:rPr>
          <w:delText>, Kleek</w:delText>
        </w:r>
        <w:r w:rsidR="00F4360E" w:rsidDel="00572FC4">
          <w:rPr>
            <w:bCs/>
            <w:kern w:val="32"/>
          </w:rPr>
          <w:delText>, M. V.</w:delText>
        </w:r>
        <w:r w:rsidRPr="0065332D" w:rsidDel="00572FC4">
          <w:rPr>
            <w:bCs/>
            <w:kern w:val="32"/>
          </w:rPr>
          <w:delText>, Simperl</w:delText>
        </w:r>
        <w:r w:rsidR="00665562" w:rsidDel="00572FC4">
          <w:rPr>
            <w:bCs/>
            <w:kern w:val="32"/>
          </w:rPr>
          <w:delText>, E.</w:delText>
        </w:r>
        <w:r w:rsidRPr="0065332D" w:rsidDel="00572FC4">
          <w:rPr>
            <w:bCs/>
            <w:kern w:val="32"/>
          </w:rPr>
          <w:delText>, Luczak-Rösch</w:delText>
        </w:r>
        <w:r w:rsidR="00DA52DC" w:rsidDel="00572FC4">
          <w:rPr>
            <w:bCs/>
            <w:kern w:val="32"/>
          </w:rPr>
          <w:delText>, M.</w:delText>
        </w:r>
        <w:r w:rsidRPr="0065332D" w:rsidDel="00572FC4">
          <w:rPr>
            <w:bCs/>
            <w:kern w:val="32"/>
          </w:rPr>
          <w:delText>, Simpson</w:delText>
        </w:r>
        <w:r w:rsidR="00E93823" w:rsidDel="00572FC4">
          <w:rPr>
            <w:bCs/>
            <w:kern w:val="32"/>
          </w:rPr>
          <w:delText>, R.</w:delText>
        </w:r>
        <w:r w:rsidRPr="0065332D" w:rsidDel="00572FC4">
          <w:rPr>
            <w:bCs/>
            <w:kern w:val="32"/>
          </w:rPr>
          <w:delText>, and Shadbolt</w:delText>
        </w:r>
        <w:r w:rsidR="003B5CBA" w:rsidDel="00572FC4">
          <w:rPr>
            <w:bCs/>
            <w:kern w:val="32"/>
          </w:rPr>
          <w:delText>,</w:delText>
        </w:r>
        <w:r w:rsidR="003B5CBA" w:rsidRPr="003B5CBA" w:rsidDel="00572FC4">
          <w:rPr>
            <w:bCs/>
            <w:kern w:val="32"/>
          </w:rPr>
          <w:delText xml:space="preserve"> </w:delText>
        </w:r>
        <w:r w:rsidR="003B5CBA" w:rsidDel="00572FC4">
          <w:rPr>
            <w:bCs/>
            <w:kern w:val="32"/>
          </w:rPr>
          <w:delText>N</w:delText>
        </w:r>
        <w:r w:rsidRPr="0065332D" w:rsidDel="00572FC4">
          <w:rPr>
            <w:bCs/>
            <w:kern w:val="32"/>
          </w:rPr>
          <w:delText>. Designing for Citizen Data Analysis: A Cross-Sectional Case Study of a Multi-Domain Citizen Science Platform. In Proc</w:delText>
        </w:r>
        <w:r w:rsidR="00464302" w:rsidDel="00572FC4">
          <w:rPr>
            <w:bCs/>
            <w:kern w:val="32"/>
          </w:rPr>
          <w:delText>. CHI 20</w:delText>
        </w:r>
        <w:r w:rsidR="00141935" w:rsidDel="00572FC4">
          <w:rPr>
            <w:bCs/>
            <w:kern w:val="32"/>
          </w:rPr>
          <w:delText>15</w:delText>
        </w:r>
        <w:r w:rsidRPr="0065332D" w:rsidDel="00572FC4">
          <w:rPr>
            <w:bCs/>
            <w:kern w:val="32"/>
          </w:rPr>
          <w:delText>. ACM</w:delText>
        </w:r>
        <w:r w:rsidR="00016CD2" w:rsidDel="00572FC4">
          <w:rPr>
            <w:bCs/>
            <w:kern w:val="32"/>
          </w:rPr>
          <w:delText xml:space="preserve"> Press</w:delText>
        </w:r>
        <w:r w:rsidRPr="0065332D" w:rsidDel="00572FC4">
          <w:rPr>
            <w:bCs/>
            <w:kern w:val="32"/>
          </w:rPr>
          <w:delText xml:space="preserve">, 4069-4078. </w:delText>
        </w:r>
        <w:bookmarkEnd w:id="196"/>
      </w:del>
    </w:p>
    <w:p w14:paraId="629E5FE1" w14:textId="77777777" w:rsidR="00F229E3" w:rsidRPr="00D74475" w:rsidDel="00572FC4" w:rsidRDefault="00F229E3" w:rsidP="00071A2F">
      <w:pPr>
        <w:widowControl w:val="0"/>
        <w:autoSpaceDE w:val="0"/>
        <w:autoSpaceDN w:val="0"/>
        <w:adjustRightInd w:val="0"/>
        <w:ind w:left="640" w:hanging="640"/>
        <w:rPr>
          <w:del w:id="198" w:author="UCSD UCSD" w:date="2016-12-30T20:28:00Z"/>
        </w:rPr>
      </w:pPr>
      <w:bookmarkStart w:id="199" w:name="_Ref336089835"/>
      <w:bookmarkStart w:id="200" w:name="_Ref336078073"/>
      <w:del w:id="201" w:author="UCSD UCSD" w:date="2016-12-30T20:28:00Z">
        <w:r w:rsidRPr="00D74475" w:rsidDel="00572FC4">
          <w:delText>von Ahn</w:delText>
        </w:r>
        <w:r w:rsidDel="00572FC4">
          <w:delText>, L.</w:delText>
        </w:r>
        <w:r w:rsidRPr="00D74475" w:rsidDel="00572FC4">
          <w:delText xml:space="preserve">, Liu, </w:delText>
        </w:r>
        <w:r w:rsidDel="00572FC4">
          <w:delText xml:space="preserve">R., </w:delText>
        </w:r>
        <w:r w:rsidRPr="00D74475" w:rsidDel="00572FC4">
          <w:delText>and Blum</w:delText>
        </w:r>
        <w:r w:rsidDel="00572FC4">
          <w:delText>, M</w:delText>
        </w:r>
        <w:r w:rsidRPr="00D74475" w:rsidDel="00572FC4">
          <w:delText>. Peekaboom: a game for locating objects in images. In Proc</w:delText>
        </w:r>
        <w:r w:rsidDel="00572FC4">
          <w:delText>. CHI '06.</w:delText>
        </w:r>
        <w:r w:rsidRPr="00D74475" w:rsidDel="00572FC4">
          <w:delText xml:space="preserve"> ACM, 55-64.</w:delText>
        </w:r>
        <w:bookmarkEnd w:id="199"/>
        <w:r w:rsidRPr="00D74475" w:rsidDel="00572FC4">
          <w:delText xml:space="preserve"> </w:delText>
        </w:r>
        <w:bookmarkEnd w:id="200"/>
      </w:del>
    </w:p>
    <w:p w14:paraId="70D12AFA" w14:textId="77777777" w:rsidR="00F229E3" w:rsidDel="00572FC4" w:rsidRDefault="00F229E3" w:rsidP="00071A2F">
      <w:pPr>
        <w:widowControl w:val="0"/>
        <w:autoSpaceDE w:val="0"/>
        <w:autoSpaceDN w:val="0"/>
        <w:adjustRightInd w:val="0"/>
        <w:ind w:left="640" w:hanging="640"/>
        <w:rPr>
          <w:del w:id="202" w:author="UCSD UCSD" w:date="2016-12-30T20:28:00Z"/>
        </w:rPr>
      </w:pPr>
      <w:bookmarkStart w:id="203" w:name="_Ref335997538"/>
      <w:del w:id="204" w:author="UCSD UCSD" w:date="2016-12-30T20:28:00Z">
        <w:r w:rsidRPr="00C7418A" w:rsidDel="00572FC4">
          <w:delText>von Ahn, L., Maurer, B., McMillen, C., Abraham, D., &amp; Blum, M. ReCAPTCHA: human-based character recognition via web security measures. Science, 321:5895, (Sept. 12, 2008), 1465-1468.</w:delText>
        </w:r>
        <w:bookmarkEnd w:id="203"/>
      </w:del>
    </w:p>
    <w:p w14:paraId="236ABCC5" w14:textId="77777777" w:rsidR="00F229E3" w:rsidDel="00572FC4" w:rsidRDefault="0081188A" w:rsidP="00071A2F">
      <w:pPr>
        <w:widowControl w:val="0"/>
        <w:autoSpaceDE w:val="0"/>
        <w:autoSpaceDN w:val="0"/>
        <w:adjustRightInd w:val="0"/>
        <w:ind w:left="640" w:hanging="640"/>
        <w:rPr>
          <w:del w:id="205" w:author="UCSD UCSD" w:date="2016-12-30T20:28:00Z"/>
          <w:bCs/>
        </w:rPr>
      </w:pPr>
      <w:bookmarkStart w:id="206" w:name="_Ref336087502"/>
      <w:del w:id="207" w:author="UCSD UCSD" w:date="2016-12-30T20:28:00Z">
        <w:r w:rsidRPr="00F54F67" w:rsidDel="00572FC4">
          <w:rPr>
            <w:bCs/>
          </w:rPr>
          <w:delText>von Hippel, E. Democratizing innovation: The evolving phenomenon of user innovation</w:delText>
        </w:r>
        <w:r w:rsidDel="00572FC4">
          <w:rPr>
            <w:bCs/>
          </w:rPr>
          <w:delText>. MIT Press, 2005</w:delText>
        </w:r>
        <w:bookmarkEnd w:id="206"/>
      </w:del>
    </w:p>
    <w:p w14:paraId="50D8A676" w14:textId="77777777" w:rsidR="00390371" w:rsidRPr="00390371" w:rsidDel="00512DDA" w:rsidRDefault="00390371" w:rsidP="00071A2F">
      <w:pPr>
        <w:widowControl w:val="0"/>
        <w:autoSpaceDE w:val="0"/>
        <w:autoSpaceDN w:val="0"/>
        <w:adjustRightInd w:val="0"/>
        <w:ind w:left="640" w:hanging="640"/>
        <w:rPr>
          <w:del w:id="208" w:author="UCSD UCSD" w:date="2016-12-30T20:57:00Z"/>
          <w:bCs/>
        </w:rPr>
      </w:pPr>
      <w:bookmarkStart w:id="209" w:name="_Ref336014056"/>
      <w:del w:id="210" w:author="UCSD UCSD" w:date="2016-12-30T20:57:00Z">
        <w:r w:rsidRPr="0092737D" w:rsidDel="00512DDA">
          <w:rPr>
            <w:bCs/>
          </w:rPr>
          <w:delText>Yatsunenko T et al. Human gut microbiome viewed across age and geography.</w:delText>
        </w:r>
        <w:r w:rsidRPr="0065332D" w:rsidDel="00512DDA">
          <w:rPr>
            <w:bCs/>
          </w:rPr>
          <w:delText xml:space="preserve"> Nature 2012. </w:delText>
        </w:r>
        <w:r w:rsidRPr="00F229E3" w:rsidDel="00512DDA">
          <w:rPr>
            <w:bCs/>
          </w:rPr>
          <w:delText>http://www.ncbi.nlm.nih.gov/pubmed/22699611</w:delText>
        </w:r>
        <w:bookmarkEnd w:id="209"/>
      </w:del>
    </w:p>
    <w:p w14:paraId="2276CEFE" w14:textId="77777777" w:rsidR="00CF104B" w:rsidRPr="0065332D" w:rsidDel="00572FC4" w:rsidRDefault="0073409B" w:rsidP="00071A2F">
      <w:pPr>
        <w:widowControl w:val="0"/>
        <w:autoSpaceDE w:val="0"/>
        <w:autoSpaceDN w:val="0"/>
        <w:adjustRightInd w:val="0"/>
        <w:ind w:left="640" w:hanging="640"/>
        <w:rPr>
          <w:del w:id="211" w:author="UCSD UCSD" w:date="2016-12-30T20:33:00Z"/>
          <w:bCs/>
          <w:kern w:val="32"/>
        </w:rPr>
      </w:pPr>
      <w:bookmarkStart w:id="212" w:name="_Ref335997377"/>
      <w:bookmarkStart w:id="213" w:name="_Ref336037591"/>
      <w:del w:id="214" w:author="UCSD UCSD" w:date="2016-12-30T20:33:00Z">
        <w:r w:rsidRPr="0065332D" w:rsidDel="00572FC4">
          <w:rPr>
            <w:bCs/>
            <w:kern w:val="32"/>
          </w:rPr>
          <w:delText>Yu</w:delText>
        </w:r>
        <w:r w:rsidR="00B930A7" w:rsidDel="00572FC4">
          <w:rPr>
            <w:bCs/>
            <w:kern w:val="32"/>
          </w:rPr>
          <w:delText>, Y.Y.</w:delText>
        </w:r>
        <w:r w:rsidRPr="0065332D" w:rsidDel="00572FC4">
          <w:rPr>
            <w:bCs/>
            <w:kern w:val="32"/>
          </w:rPr>
          <w:delText>, Stamberger</w:delText>
        </w:r>
        <w:r w:rsidR="00B930A7" w:rsidDel="00572FC4">
          <w:rPr>
            <w:bCs/>
            <w:kern w:val="32"/>
          </w:rPr>
          <w:delText>, J. A.</w:delText>
        </w:r>
        <w:r w:rsidRPr="0065332D" w:rsidDel="00572FC4">
          <w:rPr>
            <w:bCs/>
            <w:kern w:val="32"/>
          </w:rPr>
          <w:delText>, Manoharan</w:delText>
        </w:r>
        <w:r w:rsidR="00F13967" w:rsidDel="00572FC4">
          <w:rPr>
            <w:bCs/>
            <w:kern w:val="32"/>
          </w:rPr>
          <w:delText>, A.</w:delText>
        </w:r>
        <w:r w:rsidRPr="0065332D" w:rsidDel="00572FC4">
          <w:rPr>
            <w:bCs/>
            <w:kern w:val="32"/>
          </w:rPr>
          <w:delText>, and Paepcke</w:delText>
        </w:r>
        <w:r w:rsidR="00684952" w:rsidDel="00572FC4">
          <w:rPr>
            <w:bCs/>
            <w:kern w:val="32"/>
          </w:rPr>
          <w:delText>, A</w:delText>
        </w:r>
        <w:r w:rsidRPr="0065332D" w:rsidDel="00572FC4">
          <w:rPr>
            <w:bCs/>
            <w:kern w:val="32"/>
          </w:rPr>
          <w:delText>. EcoPod: a mobile tool for community based biodiversity collection building. In Proc</w:delText>
        </w:r>
        <w:r w:rsidR="00194107" w:rsidDel="00572FC4">
          <w:rPr>
            <w:bCs/>
            <w:kern w:val="32"/>
          </w:rPr>
          <w:delText>. JCDL '06</w:delText>
        </w:r>
        <w:r w:rsidRPr="0065332D" w:rsidDel="00572FC4">
          <w:rPr>
            <w:bCs/>
            <w:kern w:val="32"/>
          </w:rPr>
          <w:delText xml:space="preserve">. 244-253. </w:delText>
        </w:r>
        <w:bookmarkEnd w:id="212"/>
        <w:bookmarkEnd w:id="213"/>
      </w:del>
    </w:p>
    <w:p w14:paraId="42EF9CBF" w14:textId="77777777" w:rsidR="00405BB6" w:rsidRPr="0065332D" w:rsidDel="005A1891" w:rsidRDefault="00506513" w:rsidP="00071A2F">
      <w:pPr>
        <w:widowControl w:val="0"/>
        <w:autoSpaceDE w:val="0"/>
        <w:autoSpaceDN w:val="0"/>
        <w:adjustRightInd w:val="0"/>
        <w:ind w:left="640" w:hanging="640"/>
        <w:rPr>
          <w:del w:id="215" w:author="UCSD UCSD" w:date="2016-12-30T21:03:00Z"/>
        </w:rPr>
        <w:sectPr w:rsidR="00405BB6" w:rsidRPr="0065332D" w:rsidDel="005A1891" w:rsidSect="00DE1746">
          <w:headerReference w:type="even" r:id="rId34"/>
          <w:type w:val="continuous"/>
          <w:pgSz w:w="12240" w:h="15840" w:code="1"/>
          <w:pgMar w:top="1224" w:right="1080" w:bottom="1440" w:left="1080" w:header="720" w:footer="720" w:gutter="0"/>
          <w:cols w:num="2" w:space="432"/>
        </w:sectPr>
      </w:pPr>
      <w:bookmarkStart w:id="216" w:name="_Ref335996460"/>
      <w:del w:id="217" w:author="UCSD UCSD" w:date="2016-12-30T21:03:00Z">
        <w:r w:rsidRPr="00D6264B" w:rsidDel="005A1891">
          <w:rPr>
            <w:rStyle w:val="Hyperlink"/>
            <w:color w:val="auto"/>
            <w:u w:val="none"/>
          </w:rPr>
          <w:delText>Zhang X et al.</w:delText>
        </w:r>
        <w:r w:rsidRPr="002E0477" w:rsidDel="005A1891">
          <w:rPr>
            <w:rStyle w:val="Hyperlink"/>
            <w:color w:val="auto"/>
            <w:u w:val="none"/>
          </w:rPr>
          <w:delText xml:space="preserve"> The oral and gut microbiomes are perturbed in rheumatoid arthritis and partly normalized after treatment. Nature Medicine 2011. </w:delText>
        </w:r>
        <w:r w:rsidRPr="002E0477" w:rsidDel="005A1891">
          <w:delText>http://www.ncbi.nlm.nih.gov/pubmed/26214836</w:delText>
        </w:r>
        <w:bookmarkEnd w:id="216"/>
      </w:del>
    </w:p>
    <w:p w14:paraId="7D5D273F" w14:textId="77777777" w:rsidR="00B81E9D" w:rsidRDefault="00B81E9D" w:rsidP="00071A2F">
      <w:pPr>
        <w:widowControl w:val="0"/>
        <w:autoSpaceDE w:val="0"/>
        <w:autoSpaceDN w:val="0"/>
        <w:adjustRightInd w:val="0"/>
        <w:ind w:left="640" w:hanging="640"/>
        <w:rPr>
          <w:rFonts w:ascii="Helvetica" w:hAnsi="Helvetica"/>
          <w:b/>
          <w:sz w:val="24"/>
        </w:rPr>
      </w:pPr>
    </w:p>
    <w:sectPr w:rsidR="00B81E9D"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Scott Klemmer" w:date="2017-01-11T23:54:00Z" w:initials="SK">
    <w:p w14:paraId="02B3FBD7" w14:textId="77777777" w:rsidR="008D5C3C" w:rsidRDefault="008D5C3C">
      <w:pPr>
        <w:pStyle w:val="CommentText"/>
      </w:pPr>
      <w:r>
        <w:rPr>
          <w:rStyle w:val="CommentReference"/>
        </w:rPr>
        <w:annotationRef/>
      </w:r>
      <w:r>
        <w:t>Ref Figure 1 on this page.</w:t>
      </w:r>
    </w:p>
    <w:p w14:paraId="4DD1127D" w14:textId="77777777" w:rsidR="008D5C3C" w:rsidRDefault="008D5C3C">
      <w:pPr>
        <w:pStyle w:val="CommentText"/>
      </w:pPr>
      <w:r>
        <w:t>--done, end of next para</w:t>
      </w:r>
    </w:p>
  </w:comment>
  <w:comment w:id="8" w:author="Scott Klemmer" w:date="2017-01-12T00:50:00Z" w:initials="SK">
    <w:p w14:paraId="68BF25C5" w14:textId="77777777" w:rsidR="008D5C3C" w:rsidRDefault="008D5C3C">
      <w:pPr>
        <w:pStyle w:val="CommentText"/>
      </w:pPr>
      <w:r>
        <w:rPr>
          <w:rStyle w:val="CommentReference"/>
        </w:rPr>
        <w:annotationRef/>
      </w:r>
      <w:r>
        <w:t>Get Figure 2 &amp; its ref on same page.</w:t>
      </w:r>
    </w:p>
    <w:p w14:paraId="0818D7AD" w14:textId="77777777" w:rsidR="008D5C3C" w:rsidRPr="00EA39C9" w:rsidRDefault="006852EC">
      <w:pPr>
        <w:pStyle w:val="CommentText"/>
        <w:rPr>
          <w:b/>
        </w:rPr>
      </w:pPr>
      <w:r>
        <w:rPr>
          <w:b/>
        </w:rPr>
        <w:t>-- FAILED</w:t>
      </w:r>
      <w:r w:rsidR="008D5C3C" w:rsidRPr="00EA39C9">
        <w:rPr>
          <w:b/>
        </w:rPr>
        <w:t xml:space="preserve"> TO MAKE IT HAPPEN</w:t>
      </w:r>
    </w:p>
  </w:comment>
  <w:comment w:id="9" w:author="Scott Klemmer" w:date="2017-01-12T00:01:00Z" w:initials="SK">
    <w:p w14:paraId="3C16CAE9" w14:textId="77777777" w:rsidR="008D5C3C" w:rsidRDefault="008D5C3C">
      <w:pPr>
        <w:pStyle w:val="CommentText"/>
      </w:pPr>
      <w:r>
        <w:rPr>
          <w:rStyle w:val="CommentReference"/>
        </w:rPr>
        <w:annotationRef/>
      </w:r>
      <w:r>
        <w:t>Not sure the agent is right here.</w:t>
      </w:r>
    </w:p>
    <w:p w14:paraId="517315EC" w14:textId="77777777" w:rsidR="008D5C3C" w:rsidRDefault="008D5C3C">
      <w:pPr>
        <w:pStyle w:val="CommentText"/>
      </w:pPr>
      <w:r>
        <w:t xml:space="preserve">-- </w:t>
      </w:r>
      <w:proofErr w:type="gramStart"/>
      <w:r>
        <w:t>fixed..</w:t>
      </w:r>
      <w:proofErr w:type="gramEnd"/>
    </w:p>
  </w:comment>
  <w:comment w:id="14" w:author="Scott Klemmer" w:date="2017-01-12T00:28:00Z" w:initials="SK">
    <w:p w14:paraId="471CF14D" w14:textId="77777777" w:rsidR="008D5C3C" w:rsidRDefault="008D5C3C">
      <w:pPr>
        <w:pStyle w:val="CommentText"/>
      </w:pPr>
      <w:r>
        <w:rPr>
          <w:rStyle w:val="CommentReference"/>
        </w:rPr>
        <w:annotationRef/>
      </w:r>
      <w:r>
        <w:t>Is this grammatical?</w:t>
      </w:r>
    </w:p>
    <w:p w14:paraId="3C61E666" w14:textId="77777777" w:rsidR="008D5C3C" w:rsidRDefault="008D5C3C">
      <w:pPr>
        <w:pStyle w:val="CommentText"/>
      </w:pPr>
      <w:r>
        <w:t>-- fixed</w:t>
      </w:r>
    </w:p>
  </w:comment>
  <w:comment w:id="16" w:author="Scott Klemmer" w:date="2017-01-12T00:09:00Z" w:initials="SK">
    <w:p w14:paraId="12D09F37" w14:textId="77777777" w:rsidR="008D5C3C" w:rsidRDefault="008D5C3C">
      <w:pPr>
        <w:pStyle w:val="CommentText"/>
      </w:pPr>
      <w:r>
        <w:rPr>
          <w:rStyle w:val="CommentReference"/>
        </w:rPr>
        <w:annotationRef/>
      </w:r>
      <w:r>
        <w:t>Fix</w:t>
      </w:r>
    </w:p>
    <w:p w14:paraId="6878B162" w14:textId="77777777" w:rsidR="008D5C3C" w:rsidRDefault="008D5C3C">
      <w:pPr>
        <w:pStyle w:val="CommentText"/>
      </w:pPr>
      <w:r>
        <w:t>--done</w:t>
      </w:r>
    </w:p>
  </w:comment>
  <w:comment w:id="28" w:author="Scott Klemmer" w:date="2017-01-12T00:49:00Z" w:initials="SK">
    <w:p w14:paraId="7939E37A" w14:textId="77777777" w:rsidR="006852EC" w:rsidRDefault="008D5C3C">
      <w:pPr>
        <w:pStyle w:val="CommentText"/>
      </w:pPr>
      <w:r>
        <w:rPr>
          <w:rStyle w:val="CommentReference"/>
        </w:rPr>
        <w:annotationRef/>
      </w:r>
      <w:r>
        <w:t>divide figure 10 in two and get the first one on this page.</w:t>
      </w:r>
    </w:p>
    <w:p w14:paraId="3CD8A838" w14:textId="77777777" w:rsidR="006852EC" w:rsidRDefault="006852EC">
      <w:pPr>
        <w:pStyle w:val="CommentText"/>
      </w:pPr>
      <w:r>
        <w:t>--done, deleted the other half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D1127D" w15:done="0"/>
  <w15:commentEx w15:paraId="0818D7AD" w15:done="0"/>
  <w15:commentEx w15:paraId="517315EC" w15:done="0"/>
  <w15:commentEx w15:paraId="3C61E666" w15:done="0"/>
  <w15:commentEx w15:paraId="6878B162" w15:done="0"/>
  <w15:commentEx w15:paraId="3CD8A8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D1127D" w16cid:durableId="1C208449"/>
  <w16cid:commentId w16cid:paraId="0818D7AD" w16cid:durableId="1C20844A"/>
  <w16cid:commentId w16cid:paraId="517315EC" w16cid:durableId="1C20844B"/>
  <w16cid:commentId w16cid:paraId="3C61E666" w16cid:durableId="1C20844E"/>
  <w16cid:commentId w16cid:paraId="6878B162" w16cid:durableId="1C20844F"/>
  <w16cid:commentId w16cid:paraId="3CD8A838" w16cid:durableId="1C2084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55004" w14:textId="77777777" w:rsidR="00DF7C63" w:rsidRDefault="00DF7C63">
      <w:r>
        <w:separator/>
      </w:r>
    </w:p>
  </w:endnote>
  <w:endnote w:type="continuationSeparator" w:id="0">
    <w:p w14:paraId="621E912B" w14:textId="77777777" w:rsidR="00DF7C63" w:rsidRDefault="00DF7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20603050405020304"/>
    <w:charset w:val="00"/>
    <w:family w:val="roman"/>
    <w:pitch w:val="variable"/>
    <w:sig w:usb0="E0002AFF" w:usb1="C0007841"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29AF7" w14:textId="77777777" w:rsidR="00DF7C63" w:rsidRDefault="00DF7C63">
      <w:r>
        <w:separator/>
      </w:r>
    </w:p>
  </w:footnote>
  <w:footnote w:type="continuationSeparator" w:id="0">
    <w:p w14:paraId="6E761EBA" w14:textId="77777777" w:rsidR="00DF7C63" w:rsidRDefault="00DF7C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B53C7" w14:textId="77777777" w:rsidR="008D5C3C" w:rsidRDefault="008D5C3C"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60A8811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D05587"/>
    <w:multiLevelType w:val="multilevel"/>
    <w:tmpl w:val="EA069C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7AC5731"/>
    <w:multiLevelType w:val="multilevel"/>
    <w:tmpl w:val="8A8480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17" w15:restartNumberingAfterBreak="0">
    <w:nsid w:val="5DFE2C10"/>
    <w:multiLevelType w:val="multilevel"/>
    <w:tmpl w:val="2368CB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AB1093"/>
    <w:multiLevelType w:val="multilevel"/>
    <w:tmpl w:val="25FA4B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E32C8F"/>
    <w:multiLevelType w:val="hybridMultilevel"/>
    <w:tmpl w:val="25605BB2"/>
    <w:lvl w:ilvl="0" w:tplc="C01EBF00">
      <w:start w:val="1"/>
      <w:numFmt w:val="decimal"/>
      <w:pStyle w:val="Reference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9607D2"/>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6"/>
  </w:num>
  <w:num w:numId="12">
    <w:abstractNumId w:val="14"/>
  </w:num>
  <w:num w:numId="13">
    <w:abstractNumId w:val="12"/>
  </w:num>
  <w:num w:numId="14">
    <w:abstractNumId w:val="11"/>
  </w:num>
  <w:num w:numId="15">
    <w:abstractNumId w:val="21"/>
  </w:num>
  <w:num w:numId="16">
    <w:abstractNumId w:val="13"/>
    <w:lvlOverride w:ilvl="4">
      <w:lvl w:ilvl="4">
        <w:numFmt w:val="lowerLetter"/>
        <w:lvlText w:val="%5."/>
        <w:lvlJc w:val="left"/>
      </w:lvl>
    </w:lvlOverride>
  </w:num>
  <w:num w:numId="17">
    <w:abstractNumId w:val="13"/>
    <w:lvlOverride w:ilvl="4">
      <w:lvl w:ilvl="4">
        <w:numFmt w:val="lowerLetter"/>
        <w:lvlText w:val="%5."/>
        <w:lvlJc w:val="left"/>
      </w:lvl>
    </w:lvlOverride>
  </w:num>
  <w:num w:numId="18">
    <w:abstractNumId w:val="0"/>
  </w:num>
  <w:num w:numId="19">
    <w:abstractNumId w:val="17"/>
    <w:lvlOverride w:ilvl="2">
      <w:lvl w:ilvl="2">
        <w:numFmt w:val="lowerRoman"/>
        <w:lvlText w:val="%3."/>
        <w:lvlJc w:val="right"/>
      </w:lvl>
    </w:lvlOverride>
  </w:num>
  <w:num w:numId="20">
    <w:abstractNumId w:val="15"/>
  </w:num>
  <w:num w:numId="21">
    <w:abstractNumId w:val="15"/>
    <w:lvlOverride w:ilvl="4">
      <w:lvl w:ilvl="4">
        <w:numFmt w:val="lowerLetter"/>
        <w:lvlText w:val="%5."/>
        <w:lvlJc w:val="left"/>
      </w:lvl>
    </w:lvlOverride>
  </w:num>
  <w:num w:numId="22">
    <w:abstractNumId w:val="15"/>
    <w:lvlOverride w:ilvl="4">
      <w:lvl w:ilvl="4">
        <w:numFmt w:val="lowerLetter"/>
        <w:lvlText w:val="%5."/>
        <w:lvlJc w:val="left"/>
      </w:lvl>
    </w:lvlOverride>
  </w:num>
  <w:num w:numId="23">
    <w:abstractNumId w:val="15"/>
    <w:lvlOverride w:ilvl="4">
      <w:lvl w:ilvl="4">
        <w:numFmt w:val="lowerLetter"/>
        <w:lvlText w:val="%5."/>
        <w:lvlJc w:val="left"/>
      </w:lvl>
    </w:lvlOverride>
  </w:num>
  <w:num w:numId="24">
    <w:abstractNumId w:val="18"/>
  </w:num>
  <w:num w:numId="25">
    <w:abstractNumId w:val="19"/>
  </w:num>
  <w:num w:numId="26">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7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IPaperNum" w:val="400"/>
  </w:docVars>
  <w:rsids>
    <w:rsidRoot w:val="004F7602"/>
    <w:rsid w:val="0000020F"/>
    <w:rsid w:val="00001E3A"/>
    <w:rsid w:val="00001EEA"/>
    <w:rsid w:val="0000246F"/>
    <w:rsid w:val="00002570"/>
    <w:rsid w:val="0000327C"/>
    <w:rsid w:val="000032D2"/>
    <w:rsid w:val="00003402"/>
    <w:rsid w:val="00003E73"/>
    <w:rsid w:val="0000426C"/>
    <w:rsid w:val="00004EC1"/>
    <w:rsid w:val="0000515E"/>
    <w:rsid w:val="000057D2"/>
    <w:rsid w:val="00005949"/>
    <w:rsid w:val="000060A0"/>
    <w:rsid w:val="00006166"/>
    <w:rsid w:val="0000680F"/>
    <w:rsid w:val="0000725B"/>
    <w:rsid w:val="000078FF"/>
    <w:rsid w:val="00007A77"/>
    <w:rsid w:val="00007C67"/>
    <w:rsid w:val="00007EFA"/>
    <w:rsid w:val="00007FDB"/>
    <w:rsid w:val="00010444"/>
    <w:rsid w:val="00010866"/>
    <w:rsid w:val="0001090D"/>
    <w:rsid w:val="00010A46"/>
    <w:rsid w:val="00010C1D"/>
    <w:rsid w:val="000116AF"/>
    <w:rsid w:val="00011DD7"/>
    <w:rsid w:val="000129B7"/>
    <w:rsid w:val="00012A9C"/>
    <w:rsid w:val="000131CE"/>
    <w:rsid w:val="00013314"/>
    <w:rsid w:val="00013A82"/>
    <w:rsid w:val="000140C9"/>
    <w:rsid w:val="00014155"/>
    <w:rsid w:val="00014233"/>
    <w:rsid w:val="00014686"/>
    <w:rsid w:val="00014F2D"/>
    <w:rsid w:val="00015144"/>
    <w:rsid w:val="0001584B"/>
    <w:rsid w:val="00015B2E"/>
    <w:rsid w:val="00015B81"/>
    <w:rsid w:val="00015D0C"/>
    <w:rsid w:val="00015F76"/>
    <w:rsid w:val="0001659E"/>
    <w:rsid w:val="00016833"/>
    <w:rsid w:val="00016CD2"/>
    <w:rsid w:val="0001714B"/>
    <w:rsid w:val="000171AF"/>
    <w:rsid w:val="0001798D"/>
    <w:rsid w:val="00017EE6"/>
    <w:rsid w:val="00017F85"/>
    <w:rsid w:val="00020142"/>
    <w:rsid w:val="00020CEC"/>
    <w:rsid w:val="0002147B"/>
    <w:rsid w:val="00021F28"/>
    <w:rsid w:val="000223FC"/>
    <w:rsid w:val="0002269F"/>
    <w:rsid w:val="00022A23"/>
    <w:rsid w:val="00023517"/>
    <w:rsid w:val="00023778"/>
    <w:rsid w:val="00023A0B"/>
    <w:rsid w:val="00023D01"/>
    <w:rsid w:val="0002413D"/>
    <w:rsid w:val="00024209"/>
    <w:rsid w:val="00024D5A"/>
    <w:rsid w:val="00024E5A"/>
    <w:rsid w:val="00025163"/>
    <w:rsid w:val="000253CF"/>
    <w:rsid w:val="0002597E"/>
    <w:rsid w:val="00025B43"/>
    <w:rsid w:val="00025BD9"/>
    <w:rsid w:val="000269F8"/>
    <w:rsid w:val="00026C38"/>
    <w:rsid w:val="000275BF"/>
    <w:rsid w:val="00027828"/>
    <w:rsid w:val="00027F31"/>
    <w:rsid w:val="000304DB"/>
    <w:rsid w:val="000307DD"/>
    <w:rsid w:val="0003099A"/>
    <w:rsid w:val="00030F4E"/>
    <w:rsid w:val="00031D41"/>
    <w:rsid w:val="00031DEF"/>
    <w:rsid w:val="00032BEA"/>
    <w:rsid w:val="00032FD5"/>
    <w:rsid w:val="0003310F"/>
    <w:rsid w:val="000333DE"/>
    <w:rsid w:val="00033426"/>
    <w:rsid w:val="00033567"/>
    <w:rsid w:val="00033ACE"/>
    <w:rsid w:val="00033B4F"/>
    <w:rsid w:val="000344BD"/>
    <w:rsid w:val="0003450C"/>
    <w:rsid w:val="0003461C"/>
    <w:rsid w:val="00034922"/>
    <w:rsid w:val="0003515C"/>
    <w:rsid w:val="0003559F"/>
    <w:rsid w:val="00035F9D"/>
    <w:rsid w:val="00036D75"/>
    <w:rsid w:val="00036FDD"/>
    <w:rsid w:val="00036FE1"/>
    <w:rsid w:val="0003702F"/>
    <w:rsid w:val="00037B7C"/>
    <w:rsid w:val="0004018F"/>
    <w:rsid w:val="000407D5"/>
    <w:rsid w:val="0004137F"/>
    <w:rsid w:val="000413FD"/>
    <w:rsid w:val="0004171B"/>
    <w:rsid w:val="00042052"/>
    <w:rsid w:val="000428E7"/>
    <w:rsid w:val="00042B74"/>
    <w:rsid w:val="00042F88"/>
    <w:rsid w:val="00043177"/>
    <w:rsid w:val="0004317C"/>
    <w:rsid w:val="00043560"/>
    <w:rsid w:val="000436D3"/>
    <w:rsid w:val="00043B12"/>
    <w:rsid w:val="00043E79"/>
    <w:rsid w:val="000442ED"/>
    <w:rsid w:val="00044380"/>
    <w:rsid w:val="00044381"/>
    <w:rsid w:val="00044524"/>
    <w:rsid w:val="00044715"/>
    <w:rsid w:val="00044A57"/>
    <w:rsid w:val="00044D81"/>
    <w:rsid w:val="0004502F"/>
    <w:rsid w:val="0004545E"/>
    <w:rsid w:val="00045522"/>
    <w:rsid w:val="0004594A"/>
    <w:rsid w:val="00046015"/>
    <w:rsid w:val="00046074"/>
    <w:rsid w:val="000462B4"/>
    <w:rsid w:val="00046632"/>
    <w:rsid w:val="00046A83"/>
    <w:rsid w:val="00046BBC"/>
    <w:rsid w:val="000501F2"/>
    <w:rsid w:val="00050FD1"/>
    <w:rsid w:val="00051E1F"/>
    <w:rsid w:val="00051E3F"/>
    <w:rsid w:val="00051E6C"/>
    <w:rsid w:val="00052747"/>
    <w:rsid w:val="0005321B"/>
    <w:rsid w:val="000538BD"/>
    <w:rsid w:val="00054101"/>
    <w:rsid w:val="000543C5"/>
    <w:rsid w:val="000543D3"/>
    <w:rsid w:val="000548A6"/>
    <w:rsid w:val="000552FC"/>
    <w:rsid w:val="00055598"/>
    <w:rsid w:val="00055B8F"/>
    <w:rsid w:val="00055CFD"/>
    <w:rsid w:val="00055FE5"/>
    <w:rsid w:val="0005683E"/>
    <w:rsid w:val="000576ED"/>
    <w:rsid w:val="000577C6"/>
    <w:rsid w:val="000579C6"/>
    <w:rsid w:val="0006067C"/>
    <w:rsid w:val="00060CAD"/>
    <w:rsid w:val="00060D70"/>
    <w:rsid w:val="00060EE0"/>
    <w:rsid w:val="00061004"/>
    <w:rsid w:val="000612AD"/>
    <w:rsid w:val="00062255"/>
    <w:rsid w:val="00062492"/>
    <w:rsid w:val="000627A2"/>
    <w:rsid w:val="00062A8F"/>
    <w:rsid w:val="00063B72"/>
    <w:rsid w:val="00063FF5"/>
    <w:rsid w:val="000644BA"/>
    <w:rsid w:val="00064618"/>
    <w:rsid w:val="00064E96"/>
    <w:rsid w:val="0006621F"/>
    <w:rsid w:val="000666F6"/>
    <w:rsid w:val="000667E9"/>
    <w:rsid w:val="00066A68"/>
    <w:rsid w:val="00070568"/>
    <w:rsid w:val="000706F1"/>
    <w:rsid w:val="000707ED"/>
    <w:rsid w:val="00070BB9"/>
    <w:rsid w:val="00070C06"/>
    <w:rsid w:val="00071861"/>
    <w:rsid w:val="00071A2F"/>
    <w:rsid w:val="00071E1A"/>
    <w:rsid w:val="00071F42"/>
    <w:rsid w:val="000728F3"/>
    <w:rsid w:val="00072B3A"/>
    <w:rsid w:val="00073856"/>
    <w:rsid w:val="000738A8"/>
    <w:rsid w:val="00073C2F"/>
    <w:rsid w:val="00074563"/>
    <w:rsid w:val="00074979"/>
    <w:rsid w:val="00074BA6"/>
    <w:rsid w:val="00074BF7"/>
    <w:rsid w:val="00074BFF"/>
    <w:rsid w:val="00074DEC"/>
    <w:rsid w:val="00075962"/>
    <w:rsid w:val="000759C6"/>
    <w:rsid w:val="0007614B"/>
    <w:rsid w:val="000768E9"/>
    <w:rsid w:val="00077075"/>
    <w:rsid w:val="00077C7B"/>
    <w:rsid w:val="000805A9"/>
    <w:rsid w:val="00080673"/>
    <w:rsid w:val="00080F3B"/>
    <w:rsid w:val="000810EE"/>
    <w:rsid w:val="0008442D"/>
    <w:rsid w:val="00084C03"/>
    <w:rsid w:val="00084F2D"/>
    <w:rsid w:val="00085471"/>
    <w:rsid w:val="00085754"/>
    <w:rsid w:val="0008576F"/>
    <w:rsid w:val="000862A5"/>
    <w:rsid w:val="000865A8"/>
    <w:rsid w:val="0008684A"/>
    <w:rsid w:val="00087505"/>
    <w:rsid w:val="0008783F"/>
    <w:rsid w:val="000879E3"/>
    <w:rsid w:val="00087E35"/>
    <w:rsid w:val="00090204"/>
    <w:rsid w:val="0009040F"/>
    <w:rsid w:val="00090853"/>
    <w:rsid w:val="00091891"/>
    <w:rsid w:val="00091C41"/>
    <w:rsid w:val="00092E04"/>
    <w:rsid w:val="00093266"/>
    <w:rsid w:val="000943DE"/>
    <w:rsid w:val="0009477E"/>
    <w:rsid w:val="000954BF"/>
    <w:rsid w:val="0009580B"/>
    <w:rsid w:val="000959C2"/>
    <w:rsid w:val="00095ECE"/>
    <w:rsid w:val="00096326"/>
    <w:rsid w:val="000A0887"/>
    <w:rsid w:val="000A09AC"/>
    <w:rsid w:val="000A0B5C"/>
    <w:rsid w:val="000A0BE0"/>
    <w:rsid w:val="000A139D"/>
    <w:rsid w:val="000A17F8"/>
    <w:rsid w:val="000A1C3C"/>
    <w:rsid w:val="000A1D15"/>
    <w:rsid w:val="000A1E04"/>
    <w:rsid w:val="000A1EF8"/>
    <w:rsid w:val="000A26F5"/>
    <w:rsid w:val="000A2D4A"/>
    <w:rsid w:val="000A2D68"/>
    <w:rsid w:val="000A32D7"/>
    <w:rsid w:val="000A3852"/>
    <w:rsid w:val="000A39F1"/>
    <w:rsid w:val="000A3B6E"/>
    <w:rsid w:val="000A449D"/>
    <w:rsid w:val="000A47E4"/>
    <w:rsid w:val="000A50D0"/>
    <w:rsid w:val="000A5136"/>
    <w:rsid w:val="000A5B2E"/>
    <w:rsid w:val="000A5F44"/>
    <w:rsid w:val="000A62F9"/>
    <w:rsid w:val="000A63FA"/>
    <w:rsid w:val="000A679D"/>
    <w:rsid w:val="000A6A1B"/>
    <w:rsid w:val="000A762A"/>
    <w:rsid w:val="000A7681"/>
    <w:rsid w:val="000A7AFB"/>
    <w:rsid w:val="000B0321"/>
    <w:rsid w:val="000B0828"/>
    <w:rsid w:val="000B0D6C"/>
    <w:rsid w:val="000B10FE"/>
    <w:rsid w:val="000B1899"/>
    <w:rsid w:val="000B2211"/>
    <w:rsid w:val="000B2DEF"/>
    <w:rsid w:val="000B4034"/>
    <w:rsid w:val="000B416E"/>
    <w:rsid w:val="000B532E"/>
    <w:rsid w:val="000B5737"/>
    <w:rsid w:val="000B59D3"/>
    <w:rsid w:val="000B5D32"/>
    <w:rsid w:val="000B6A11"/>
    <w:rsid w:val="000B7231"/>
    <w:rsid w:val="000B72DA"/>
    <w:rsid w:val="000B7A91"/>
    <w:rsid w:val="000B7C94"/>
    <w:rsid w:val="000C0374"/>
    <w:rsid w:val="000C10D5"/>
    <w:rsid w:val="000C1470"/>
    <w:rsid w:val="000C1C48"/>
    <w:rsid w:val="000C30DB"/>
    <w:rsid w:val="000C3670"/>
    <w:rsid w:val="000C4273"/>
    <w:rsid w:val="000C498A"/>
    <w:rsid w:val="000C4AA4"/>
    <w:rsid w:val="000C4B0F"/>
    <w:rsid w:val="000C4DB6"/>
    <w:rsid w:val="000C4F43"/>
    <w:rsid w:val="000C53A9"/>
    <w:rsid w:val="000C5576"/>
    <w:rsid w:val="000C66B2"/>
    <w:rsid w:val="000C672D"/>
    <w:rsid w:val="000C6D9C"/>
    <w:rsid w:val="000C6EA9"/>
    <w:rsid w:val="000C700F"/>
    <w:rsid w:val="000C7BA9"/>
    <w:rsid w:val="000C7D73"/>
    <w:rsid w:val="000D0168"/>
    <w:rsid w:val="000D0321"/>
    <w:rsid w:val="000D072D"/>
    <w:rsid w:val="000D0FE5"/>
    <w:rsid w:val="000D19D4"/>
    <w:rsid w:val="000D1B07"/>
    <w:rsid w:val="000D1B3D"/>
    <w:rsid w:val="000D363B"/>
    <w:rsid w:val="000D3966"/>
    <w:rsid w:val="000D3DB6"/>
    <w:rsid w:val="000D3E56"/>
    <w:rsid w:val="000D4A21"/>
    <w:rsid w:val="000D4A46"/>
    <w:rsid w:val="000D4BCA"/>
    <w:rsid w:val="000D4E23"/>
    <w:rsid w:val="000D52C6"/>
    <w:rsid w:val="000D54EC"/>
    <w:rsid w:val="000D5582"/>
    <w:rsid w:val="000D5AF0"/>
    <w:rsid w:val="000D653B"/>
    <w:rsid w:val="000D698C"/>
    <w:rsid w:val="000D6CF0"/>
    <w:rsid w:val="000D7442"/>
    <w:rsid w:val="000D7C7A"/>
    <w:rsid w:val="000E0559"/>
    <w:rsid w:val="000E064F"/>
    <w:rsid w:val="000E0E81"/>
    <w:rsid w:val="000E1606"/>
    <w:rsid w:val="000E161A"/>
    <w:rsid w:val="000E19A7"/>
    <w:rsid w:val="000E1B61"/>
    <w:rsid w:val="000E1EE6"/>
    <w:rsid w:val="000E21A7"/>
    <w:rsid w:val="000E28BA"/>
    <w:rsid w:val="000E2E37"/>
    <w:rsid w:val="000E3484"/>
    <w:rsid w:val="000E35F5"/>
    <w:rsid w:val="000E361F"/>
    <w:rsid w:val="000E3700"/>
    <w:rsid w:val="000E3AB2"/>
    <w:rsid w:val="000E3FA5"/>
    <w:rsid w:val="000E41EA"/>
    <w:rsid w:val="000E4308"/>
    <w:rsid w:val="000E4391"/>
    <w:rsid w:val="000E4445"/>
    <w:rsid w:val="000E46D1"/>
    <w:rsid w:val="000E49A7"/>
    <w:rsid w:val="000E5328"/>
    <w:rsid w:val="000E540E"/>
    <w:rsid w:val="000E5539"/>
    <w:rsid w:val="000E5D81"/>
    <w:rsid w:val="000E6718"/>
    <w:rsid w:val="000F0970"/>
    <w:rsid w:val="000F1BB6"/>
    <w:rsid w:val="000F299E"/>
    <w:rsid w:val="000F2EC3"/>
    <w:rsid w:val="000F2F18"/>
    <w:rsid w:val="000F305B"/>
    <w:rsid w:val="000F3069"/>
    <w:rsid w:val="000F3203"/>
    <w:rsid w:val="000F3513"/>
    <w:rsid w:val="000F3BB9"/>
    <w:rsid w:val="000F3BBB"/>
    <w:rsid w:val="000F431B"/>
    <w:rsid w:val="000F44C5"/>
    <w:rsid w:val="000F4F58"/>
    <w:rsid w:val="000F5014"/>
    <w:rsid w:val="000F50D7"/>
    <w:rsid w:val="000F5178"/>
    <w:rsid w:val="000F57F1"/>
    <w:rsid w:val="000F5957"/>
    <w:rsid w:val="000F59FA"/>
    <w:rsid w:val="000F5ABC"/>
    <w:rsid w:val="000F5B53"/>
    <w:rsid w:val="000F62D3"/>
    <w:rsid w:val="000F631B"/>
    <w:rsid w:val="000F6A22"/>
    <w:rsid w:val="000F6F9D"/>
    <w:rsid w:val="000F7812"/>
    <w:rsid w:val="001002A9"/>
    <w:rsid w:val="001003C6"/>
    <w:rsid w:val="001005CB"/>
    <w:rsid w:val="00101770"/>
    <w:rsid w:val="0010210D"/>
    <w:rsid w:val="0010235B"/>
    <w:rsid w:val="00102503"/>
    <w:rsid w:val="00102858"/>
    <w:rsid w:val="00102989"/>
    <w:rsid w:val="00103CD1"/>
    <w:rsid w:val="00105AE1"/>
    <w:rsid w:val="00105EFA"/>
    <w:rsid w:val="00106D1C"/>
    <w:rsid w:val="00107163"/>
    <w:rsid w:val="00107245"/>
    <w:rsid w:val="001075DB"/>
    <w:rsid w:val="0011021B"/>
    <w:rsid w:val="001105CA"/>
    <w:rsid w:val="00110BF1"/>
    <w:rsid w:val="0011119C"/>
    <w:rsid w:val="00111F50"/>
    <w:rsid w:val="0011247E"/>
    <w:rsid w:val="0011288A"/>
    <w:rsid w:val="00112980"/>
    <w:rsid w:val="00112A06"/>
    <w:rsid w:val="00113C2A"/>
    <w:rsid w:val="001142EB"/>
    <w:rsid w:val="00114F22"/>
    <w:rsid w:val="00115109"/>
    <w:rsid w:val="0011523A"/>
    <w:rsid w:val="001155DD"/>
    <w:rsid w:val="00115763"/>
    <w:rsid w:val="00115B7B"/>
    <w:rsid w:val="00115E01"/>
    <w:rsid w:val="00116747"/>
    <w:rsid w:val="0011726C"/>
    <w:rsid w:val="00117335"/>
    <w:rsid w:val="00117450"/>
    <w:rsid w:val="00117467"/>
    <w:rsid w:val="00117918"/>
    <w:rsid w:val="00117950"/>
    <w:rsid w:val="00120E21"/>
    <w:rsid w:val="00121883"/>
    <w:rsid w:val="0012255B"/>
    <w:rsid w:val="00122654"/>
    <w:rsid w:val="001226A6"/>
    <w:rsid w:val="00122AC2"/>
    <w:rsid w:val="00122B49"/>
    <w:rsid w:val="0012383D"/>
    <w:rsid w:val="00123920"/>
    <w:rsid w:val="00123CFD"/>
    <w:rsid w:val="00123E0F"/>
    <w:rsid w:val="00123E90"/>
    <w:rsid w:val="00124287"/>
    <w:rsid w:val="00124B37"/>
    <w:rsid w:val="00124F63"/>
    <w:rsid w:val="00126320"/>
    <w:rsid w:val="00126E64"/>
    <w:rsid w:val="001272AE"/>
    <w:rsid w:val="00127E2B"/>
    <w:rsid w:val="00127FCB"/>
    <w:rsid w:val="0013006B"/>
    <w:rsid w:val="00130264"/>
    <w:rsid w:val="00130293"/>
    <w:rsid w:val="001302D3"/>
    <w:rsid w:val="00130D84"/>
    <w:rsid w:val="00131028"/>
    <w:rsid w:val="00131536"/>
    <w:rsid w:val="00131A3F"/>
    <w:rsid w:val="00131D6F"/>
    <w:rsid w:val="00131D8C"/>
    <w:rsid w:val="00132031"/>
    <w:rsid w:val="00132610"/>
    <w:rsid w:val="00132AF5"/>
    <w:rsid w:val="00132D00"/>
    <w:rsid w:val="0013300C"/>
    <w:rsid w:val="001331F7"/>
    <w:rsid w:val="001342F6"/>
    <w:rsid w:val="001344B1"/>
    <w:rsid w:val="00134836"/>
    <w:rsid w:val="00135B1C"/>
    <w:rsid w:val="00135DEB"/>
    <w:rsid w:val="00136C20"/>
    <w:rsid w:val="00136DB2"/>
    <w:rsid w:val="00137145"/>
    <w:rsid w:val="001371FB"/>
    <w:rsid w:val="001377BA"/>
    <w:rsid w:val="001402C6"/>
    <w:rsid w:val="0014041D"/>
    <w:rsid w:val="00140726"/>
    <w:rsid w:val="001408E5"/>
    <w:rsid w:val="00140981"/>
    <w:rsid w:val="00141556"/>
    <w:rsid w:val="001415A6"/>
    <w:rsid w:val="00141935"/>
    <w:rsid w:val="00141974"/>
    <w:rsid w:val="00141D2B"/>
    <w:rsid w:val="0014213F"/>
    <w:rsid w:val="0014382C"/>
    <w:rsid w:val="00143ADC"/>
    <w:rsid w:val="00143AE9"/>
    <w:rsid w:val="001443E2"/>
    <w:rsid w:val="00144736"/>
    <w:rsid w:val="00145312"/>
    <w:rsid w:val="0014573F"/>
    <w:rsid w:val="001457EF"/>
    <w:rsid w:val="00145CA0"/>
    <w:rsid w:val="00146254"/>
    <w:rsid w:val="001465AB"/>
    <w:rsid w:val="00146F7D"/>
    <w:rsid w:val="0014760A"/>
    <w:rsid w:val="00147811"/>
    <w:rsid w:val="00147916"/>
    <w:rsid w:val="00147950"/>
    <w:rsid w:val="00150375"/>
    <w:rsid w:val="00150A68"/>
    <w:rsid w:val="00150CA5"/>
    <w:rsid w:val="00151430"/>
    <w:rsid w:val="0015169E"/>
    <w:rsid w:val="00151FAA"/>
    <w:rsid w:val="0015224E"/>
    <w:rsid w:val="00155058"/>
    <w:rsid w:val="001554B6"/>
    <w:rsid w:val="00155891"/>
    <w:rsid w:val="00155E87"/>
    <w:rsid w:val="00156041"/>
    <w:rsid w:val="0015613A"/>
    <w:rsid w:val="001570AD"/>
    <w:rsid w:val="0016008E"/>
    <w:rsid w:val="001600BF"/>
    <w:rsid w:val="0016019E"/>
    <w:rsid w:val="00160E61"/>
    <w:rsid w:val="00161200"/>
    <w:rsid w:val="00161701"/>
    <w:rsid w:val="001617D2"/>
    <w:rsid w:val="00161911"/>
    <w:rsid w:val="00161D41"/>
    <w:rsid w:val="00161EFA"/>
    <w:rsid w:val="001623EB"/>
    <w:rsid w:val="00162679"/>
    <w:rsid w:val="00162758"/>
    <w:rsid w:val="00162937"/>
    <w:rsid w:val="00162AD0"/>
    <w:rsid w:val="00162C3D"/>
    <w:rsid w:val="00162F06"/>
    <w:rsid w:val="00162F46"/>
    <w:rsid w:val="00162F95"/>
    <w:rsid w:val="001630D7"/>
    <w:rsid w:val="001639B6"/>
    <w:rsid w:val="00163B5B"/>
    <w:rsid w:val="00164260"/>
    <w:rsid w:val="0016444A"/>
    <w:rsid w:val="001649C5"/>
    <w:rsid w:val="00164D35"/>
    <w:rsid w:val="001656D7"/>
    <w:rsid w:val="00165CCD"/>
    <w:rsid w:val="001662B8"/>
    <w:rsid w:val="001662DC"/>
    <w:rsid w:val="00166B08"/>
    <w:rsid w:val="00166B5C"/>
    <w:rsid w:val="00166C4D"/>
    <w:rsid w:val="00166C86"/>
    <w:rsid w:val="00166EE0"/>
    <w:rsid w:val="0016785D"/>
    <w:rsid w:val="00167EB1"/>
    <w:rsid w:val="00170B8F"/>
    <w:rsid w:val="00170CEC"/>
    <w:rsid w:val="00171003"/>
    <w:rsid w:val="001715B0"/>
    <w:rsid w:val="001715ED"/>
    <w:rsid w:val="00171909"/>
    <w:rsid w:val="00171B9F"/>
    <w:rsid w:val="00171E73"/>
    <w:rsid w:val="00172A1C"/>
    <w:rsid w:val="00173E38"/>
    <w:rsid w:val="00173F2E"/>
    <w:rsid w:val="001740D2"/>
    <w:rsid w:val="00174116"/>
    <w:rsid w:val="001749D5"/>
    <w:rsid w:val="001749E2"/>
    <w:rsid w:val="0017592C"/>
    <w:rsid w:val="00175FB5"/>
    <w:rsid w:val="0017723B"/>
    <w:rsid w:val="00177410"/>
    <w:rsid w:val="0018002E"/>
    <w:rsid w:val="00180223"/>
    <w:rsid w:val="0018043D"/>
    <w:rsid w:val="00180C58"/>
    <w:rsid w:val="00180F75"/>
    <w:rsid w:val="0018149B"/>
    <w:rsid w:val="0018174F"/>
    <w:rsid w:val="001817B3"/>
    <w:rsid w:val="001819F1"/>
    <w:rsid w:val="00181FD1"/>
    <w:rsid w:val="00182052"/>
    <w:rsid w:val="00182235"/>
    <w:rsid w:val="00182C8A"/>
    <w:rsid w:val="00182F45"/>
    <w:rsid w:val="00183A30"/>
    <w:rsid w:val="00184387"/>
    <w:rsid w:val="00184804"/>
    <w:rsid w:val="00185136"/>
    <w:rsid w:val="00185812"/>
    <w:rsid w:val="00186318"/>
    <w:rsid w:val="001866AE"/>
    <w:rsid w:val="00187130"/>
    <w:rsid w:val="001873FF"/>
    <w:rsid w:val="001875EA"/>
    <w:rsid w:val="00187F2F"/>
    <w:rsid w:val="00187FAF"/>
    <w:rsid w:val="00190CC0"/>
    <w:rsid w:val="00190E6F"/>
    <w:rsid w:val="00191204"/>
    <w:rsid w:val="0019121A"/>
    <w:rsid w:val="00191612"/>
    <w:rsid w:val="001918D7"/>
    <w:rsid w:val="00191B8B"/>
    <w:rsid w:val="001921E4"/>
    <w:rsid w:val="001926E0"/>
    <w:rsid w:val="00192CA2"/>
    <w:rsid w:val="00193296"/>
    <w:rsid w:val="00193689"/>
    <w:rsid w:val="00193E4E"/>
    <w:rsid w:val="00194107"/>
    <w:rsid w:val="00195354"/>
    <w:rsid w:val="00195A55"/>
    <w:rsid w:val="00195E12"/>
    <w:rsid w:val="00196623"/>
    <w:rsid w:val="001967F4"/>
    <w:rsid w:val="0019687E"/>
    <w:rsid w:val="00196EAB"/>
    <w:rsid w:val="001974C1"/>
    <w:rsid w:val="00197B90"/>
    <w:rsid w:val="001A04D5"/>
    <w:rsid w:val="001A0BE1"/>
    <w:rsid w:val="001A0D5F"/>
    <w:rsid w:val="001A10BC"/>
    <w:rsid w:val="001A1CA0"/>
    <w:rsid w:val="001A222E"/>
    <w:rsid w:val="001A23A5"/>
    <w:rsid w:val="001A3661"/>
    <w:rsid w:val="001A39A6"/>
    <w:rsid w:val="001A48F9"/>
    <w:rsid w:val="001A6426"/>
    <w:rsid w:val="001A655C"/>
    <w:rsid w:val="001A6727"/>
    <w:rsid w:val="001A6C85"/>
    <w:rsid w:val="001A6E92"/>
    <w:rsid w:val="001A72AA"/>
    <w:rsid w:val="001A744E"/>
    <w:rsid w:val="001A7AAA"/>
    <w:rsid w:val="001B07F9"/>
    <w:rsid w:val="001B12D8"/>
    <w:rsid w:val="001B1D24"/>
    <w:rsid w:val="001B24B9"/>
    <w:rsid w:val="001B2ABE"/>
    <w:rsid w:val="001B3547"/>
    <w:rsid w:val="001B3567"/>
    <w:rsid w:val="001B3F17"/>
    <w:rsid w:val="001B42F6"/>
    <w:rsid w:val="001B47D6"/>
    <w:rsid w:val="001B4B3A"/>
    <w:rsid w:val="001B61C6"/>
    <w:rsid w:val="001B6507"/>
    <w:rsid w:val="001B6A3A"/>
    <w:rsid w:val="001B6ABC"/>
    <w:rsid w:val="001B744B"/>
    <w:rsid w:val="001B752D"/>
    <w:rsid w:val="001C000B"/>
    <w:rsid w:val="001C0904"/>
    <w:rsid w:val="001C0ABF"/>
    <w:rsid w:val="001C0E85"/>
    <w:rsid w:val="001C24B2"/>
    <w:rsid w:val="001C296F"/>
    <w:rsid w:val="001C2A81"/>
    <w:rsid w:val="001C2C61"/>
    <w:rsid w:val="001C2D91"/>
    <w:rsid w:val="001C2FAF"/>
    <w:rsid w:val="001C30D5"/>
    <w:rsid w:val="001C3749"/>
    <w:rsid w:val="001C3854"/>
    <w:rsid w:val="001C480F"/>
    <w:rsid w:val="001C67AF"/>
    <w:rsid w:val="001C6AAD"/>
    <w:rsid w:val="001C6BB9"/>
    <w:rsid w:val="001C7232"/>
    <w:rsid w:val="001C78FC"/>
    <w:rsid w:val="001C7CFB"/>
    <w:rsid w:val="001D00E7"/>
    <w:rsid w:val="001D07DE"/>
    <w:rsid w:val="001D0928"/>
    <w:rsid w:val="001D1AFB"/>
    <w:rsid w:val="001D20AB"/>
    <w:rsid w:val="001D29E1"/>
    <w:rsid w:val="001D3079"/>
    <w:rsid w:val="001D3497"/>
    <w:rsid w:val="001D353A"/>
    <w:rsid w:val="001D3A7C"/>
    <w:rsid w:val="001D46D3"/>
    <w:rsid w:val="001D48E7"/>
    <w:rsid w:val="001D4B52"/>
    <w:rsid w:val="001D5682"/>
    <w:rsid w:val="001D5D6B"/>
    <w:rsid w:val="001D635E"/>
    <w:rsid w:val="001D640D"/>
    <w:rsid w:val="001D6757"/>
    <w:rsid w:val="001D6C36"/>
    <w:rsid w:val="001D7E0C"/>
    <w:rsid w:val="001E0BE8"/>
    <w:rsid w:val="001E1486"/>
    <w:rsid w:val="001E1767"/>
    <w:rsid w:val="001E1A14"/>
    <w:rsid w:val="001E1FE5"/>
    <w:rsid w:val="001E478C"/>
    <w:rsid w:val="001E4820"/>
    <w:rsid w:val="001E483B"/>
    <w:rsid w:val="001E49D4"/>
    <w:rsid w:val="001E4F58"/>
    <w:rsid w:val="001E5829"/>
    <w:rsid w:val="001E59F7"/>
    <w:rsid w:val="001E5C74"/>
    <w:rsid w:val="001E5DD1"/>
    <w:rsid w:val="001E6001"/>
    <w:rsid w:val="001E6372"/>
    <w:rsid w:val="001E682D"/>
    <w:rsid w:val="001E6903"/>
    <w:rsid w:val="001F023C"/>
    <w:rsid w:val="001F038C"/>
    <w:rsid w:val="001F062E"/>
    <w:rsid w:val="001F0774"/>
    <w:rsid w:val="001F0A5F"/>
    <w:rsid w:val="001F0BD0"/>
    <w:rsid w:val="001F0C11"/>
    <w:rsid w:val="001F13B1"/>
    <w:rsid w:val="001F145A"/>
    <w:rsid w:val="001F1589"/>
    <w:rsid w:val="001F2386"/>
    <w:rsid w:val="001F242D"/>
    <w:rsid w:val="001F33FF"/>
    <w:rsid w:val="001F3851"/>
    <w:rsid w:val="001F40BF"/>
    <w:rsid w:val="001F40E3"/>
    <w:rsid w:val="001F42B9"/>
    <w:rsid w:val="001F4B0E"/>
    <w:rsid w:val="001F5B54"/>
    <w:rsid w:val="001F612A"/>
    <w:rsid w:val="001F6515"/>
    <w:rsid w:val="001F652F"/>
    <w:rsid w:val="001F65BE"/>
    <w:rsid w:val="001F6BC9"/>
    <w:rsid w:val="001F6E17"/>
    <w:rsid w:val="001F6FC8"/>
    <w:rsid w:val="001F6FE3"/>
    <w:rsid w:val="001F730E"/>
    <w:rsid w:val="001F76CF"/>
    <w:rsid w:val="001F7898"/>
    <w:rsid w:val="00200623"/>
    <w:rsid w:val="00201230"/>
    <w:rsid w:val="0020192F"/>
    <w:rsid w:val="0020231A"/>
    <w:rsid w:val="002037DE"/>
    <w:rsid w:val="00203D47"/>
    <w:rsid w:val="002044CB"/>
    <w:rsid w:val="00204689"/>
    <w:rsid w:val="0020517C"/>
    <w:rsid w:val="00205495"/>
    <w:rsid w:val="00205A5D"/>
    <w:rsid w:val="00205E07"/>
    <w:rsid w:val="00206ADE"/>
    <w:rsid w:val="00207215"/>
    <w:rsid w:val="00207254"/>
    <w:rsid w:val="002072C9"/>
    <w:rsid w:val="00207398"/>
    <w:rsid w:val="00207712"/>
    <w:rsid w:val="0020783B"/>
    <w:rsid w:val="00207E9F"/>
    <w:rsid w:val="00210191"/>
    <w:rsid w:val="002103ED"/>
    <w:rsid w:val="002105E7"/>
    <w:rsid w:val="00210723"/>
    <w:rsid w:val="00210828"/>
    <w:rsid w:val="002108C2"/>
    <w:rsid w:val="002108D3"/>
    <w:rsid w:val="002108D8"/>
    <w:rsid w:val="002108E9"/>
    <w:rsid w:val="0021090B"/>
    <w:rsid w:val="002111DB"/>
    <w:rsid w:val="0021122A"/>
    <w:rsid w:val="002124B6"/>
    <w:rsid w:val="0021262C"/>
    <w:rsid w:val="00213127"/>
    <w:rsid w:val="00213561"/>
    <w:rsid w:val="00213D4E"/>
    <w:rsid w:val="00213F2F"/>
    <w:rsid w:val="00214B89"/>
    <w:rsid w:val="00214CE7"/>
    <w:rsid w:val="00214E17"/>
    <w:rsid w:val="00214EF8"/>
    <w:rsid w:val="0021555A"/>
    <w:rsid w:val="00215F6A"/>
    <w:rsid w:val="00215F89"/>
    <w:rsid w:val="00216193"/>
    <w:rsid w:val="0021655A"/>
    <w:rsid w:val="00216732"/>
    <w:rsid w:val="00216F16"/>
    <w:rsid w:val="002171A6"/>
    <w:rsid w:val="002172A4"/>
    <w:rsid w:val="00217446"/>
    <w:rsid w:val="002179FB"/>
    <w:rsid w:val="00217FAA"/>
    <w:rsid w:val="002208E1"/>
    <w:rsid w:val="00220920"/>
    <w:rsid w:val="00220C0E"/>
    <w:rsid w:val="0022187B"/>
    <w:rsid w:val="00222D96"/>
    <w:rsid w:val="0022368E"/>
    <w:rsid w:val="00223C90"/>
    <w:rsid w:val="0022441E"/>
    <w:rsid w:val="00224590"/>
    <w:rsid w:val="00224735"/>
    <w:rsid w:val="00224CE6"/>
    <w:rsid w:val="002251F0"/>
    <w:rsid w:val="00225964"/>
    <w:rsid w:val="00225A85"/>
    <w:rsid w:val="00226267"/>
    <w:rsid w:val="0022644A"/>
    <w:rsid w:val="00226EB4"/>
    <w:rsid w:val="00227741"/>
    <w:rsid w:val="0023017B"/>
    <w:rsid w:val="00230B7C"/>
    <w:rsid w:val="00230EAE"/>
    <w:rsid w:val="0023175E"/>
    <w:rsid w:val="00231C1F"/>
    <w:rsid w:val="0023317F"/>
    <w:rsid w:val="00233436"/>
    <w:rsid w:val="00233585"/>
    <w:rsid w:val="00233742"/>
    <w:rsid w:val="0023399A"/>
    <w:rsid w:val="00233A70"/>
    <w:rsid w:val="00233B12"/>
    <w:rsid w:val="00233C0B"/>
    <w:rsid w:val="00233FF2"/>
    <w:rsid w:val="002352B1"/>
    <w:rsid w:val="002364C8"/>
    <w:rsid w:val="0023655A"/>
    <w:rsid w:val="002369D5"/>
    <w:rsid w:val="00236A80"/>
    <w:rsid w:val="002379B1"/>
    <w:rsid w:val="00237F0A"/>
    <w:rsid w:val="00240003"/>
    <w:rsid w:val="00240107"/>
    <w:rsid w:val="002410AB"/>
    <w:rsid w:val="0024113A"/>
    <w:rsid w:val="002417D2"/>
    <w:rsid w:val="002433B8"/>
    <w:rsid w:val="00245014"/>
    <w:rsid w:val="002452EB"/>
    <w:rsid w:val="00246727"/>
    <w:rsid w:val="00246AAD"/>
    <w:rsid w:val="002470CB"/>
    <w:rsid w:val="002477A3"/>
    <w:rsid w:val="002478C4"/>
    <w:rsid w:val="00247FFD"/>
    <w:rsid w:val="002502A9"/>
    <w:rsid w:val="00250C1E"/>
    <w:rsid w:val="00250DC6"/>
    <w:rsid w:val="00250E9C"/>
    <w:rsid w:val="002512DE"/>
    <w:rsid w:val="00252122"/>
    <w:rsid w:val="002524AE"/>
    <w:rsid w:val="00252966"/>
    <w:rsid w:val="00252E8C"/>
    <w:rsid w:val="00253513"/>
    <w:rsid w:val="00253BF1"/>
    <w:rsid w:val="00253CA9"/>
    <w:rsid w:val="00254CD8"/>
    <w:rsid w:val="00254F9D"/>
    <w:rsid w:val="002555D3"/>
    <w:rsid w:val="00255E34"/>
    <w:rsid w:val="00256858"/>
    <w:rsid w:val="00256AF3"/>
    <w:rsid w:val="00256C78"/>
    <w:rsid w:val="00256EA3"/>
    <w:rsid w:val="0025707B"/>
    <w:rsid w:val="002609C6"/>
    <w:rsid w:val="00261106"/>
    <w:rsid w:val="0026150E"/>
    <w:rsid w:val="002616BD"/>
    <w:rsid w:val="00261C2A"/>
    <w:rsid w:val="002630C2"/>
    <w:rsid w:val="002639D4"/>
    <w:rsid w:val="00263A1D"/>
    <w:rsid w:val="0026562E"/>
    <w:rsid w:val="0026562F"/>
    <w:rsid w:val="00265B15"/>
    <w:rsid w:val="00266A70"/>
    <w:rsid w:val="00266F02"/>
    <w:rsid w:val="002672AA"/>
    <w:rsid w:val="002676B4"/>
    <w:rsid w:val="00267E37"/>
    <w:rsid w:val="00267EFF"/>
    <w:rsid w:val="00270132"/>
    <w:rsid w:val="0027016D"/>
    <w:rsid w:val="0027022D"/>
    <w:rsid w:val="002704F4"/>
    <w:rsid w:val="00270900"/>
    <w:rsid w:val="00270A8D"/>
    <w:rsid w:val="00271077"/>
    <w:rsid w:val="0027194B"/>
    <w:rsid w:val="0027232B"/>
    <w:rsid w:val="0027245C"/>
    <w:rsid w:val="00272A81"/>
    <w:rsid w:val="00272CE2"/>
    <w:rsid w:val="00272D2C"/>
    <w:rsid w:val="002736B6"/>
    <w:rsid w:val="00273C5F"/>
    <w:rsid w:val="00273D5A"/>
    <w:rsid w:val="0027431C"/>
    <w:rsid w:val="002745AD"/>
    <w:rsid w:val="002758BF"/>
    <w:rsid w:val="00275A5F"/>
    <w:rsid w:val="00275E53"/>
    <w:rsid w:val="00275F5F"/>
    <w:rsid w:val="00276323"/>
    <w:rsid w:val="00276657"/>
    <w:rsid w:val="002768A3"/>
    <w:rsid w:val="00276A10"/>
    <w:rsid w:val="00276DE1"/>
    <w:rsid w:val="00276F0F"/>
    <w:rsid w:val="002770B0"/>
    <w:rsid w:val="002771FB"/>
    <w:rsid w:val="002774DB"/>
    <w:rsid w:val="002778AE"/>
    <w:rsid w:val="00277933"/>
    <w:rsid w:val="00280073"/>
    <w:rsid w:val="00280312"/>
    <w:rsid w:val="0028078C"/>
    <w:rsid w:val="00281157"/>
    <w:rsid w:val="0028154E"/>
    <w:rsid w:val="00281610"/>
    <w:rsid w:val="00281D9D"/>
    <w:rsid w:val="00282394"/>
    <w:rsid w:val="002825B9"/>
    <w:rsid w:val="0028268D"/>
    <w:rsid w:val="00282C09"/>
    <w:rsid w:val="00282CF2"/>
    <w:rsid w:val="00282F1F"/>
    <w:rsid w:val="00284570"/>
    <w:rsid w:val="00284A40"/>
    <w:rsid w:val="00284C2F"/>
    <w:rsid w:val="00286036"/>
    <w:rsid w:val="002862A4"/>
    <w:rsid w:val="002866E9"/>
    <w:rsid w:val="0028684B"/>
    <w:rsid w:val="00286A85"/>
    <w:rsid w:val="00286C51"/>
    <w:rsid w:val="00286D34"/>
    <w:rsid w:val="0028747E"/>
    <w:rsid w:val="002878A7"/>
    <w:rsid w:val="00287C9E"/>
    <w:rsid w:val="00290151"/>
    <w:rsid w:val="002905C9"/>
    <w:rsid w:val="002907D3"/>
    <w:rsid w:val="00290B6D"/>
    <w:rsid w:val="00290B7E"/>
    <w:rsid w:val="00290BE7"/>
    <w:rsid w:val="002911AB"/>
    <w:rsid w:val="00291253"/>
    <w:rsid w:val="002914E1"/>
    <w:rsid w:val="00291F32"/>
    <w:rsid w:val="0029271B"/>
    <w:rsid w:val="00294232"/>
    <w:rsid w:val="0029427B"/>
    <w:rsid w:val="002944DA"/>
    <w:rsid w:val="00294DF1"/>
    <w:rsid w:val="00295014"/>
    <w:rsid w:val="0029615B"/>
    <w:rsid w:val="002962A6"/>
    <w:rsid w:val="00296F72"/>
    <w:rsid w:val="002970C1"/>
    <w:rsid w:val="00297113"/>
    <w:rsid w:val="00297150"/>
    <w:rsid w:val="00297297"/>
    <w:rsid w:val="00297450"/>
    <w:rsid w:val="002974EA"/>
    <w:rsid w:val="00297EAE"/>
    <w:rsid w:val="002A0419"/>
    <w:rsid w:val="002A0903"/>
    <w:rsid w:val="002A0CD9"/>
    <w:rsid w:val="002A1740"/>
    <w:rsid w:val="002A1AB6"/>
    <w:rsid w:val="002A1C3C"/>
    <w:rsid w:val="002A1E1B"/>
    <w:rsid w:val="002A2E0C"/>
    <w:rsid w:val="002A3343"/>
    <w:rsid w:val="002A3AA1"/>
    <w:rsid w:val="002A3B51"/>
    <w:rsid w:val="002A3D4F"/>
    <w:rsid w:val="002A3D8D"/>
    <w:rsid w:val="002A4290"/>
    <w:rsid w:val="002A4668"/>
    <w:rsid w:val="002A4842"/>
    <w:rsid w:val="002A4E05"/>
    <w:rsid w:val="002A4FAA"/>
    <w:rsid w:val="002A5496"/>
    <w:rsid w:val="002A5B5E"/>
    <w:rsid w:val="002A5BF7"/>
    <w:rsid w:val="002A5C0A"/>
    <w:rsid w:val="002A5C95"/>
    <w:rsid w:val="002A606E"/>
    <w:rsid w:val="002A6535"/>
    <w:rsid w:val="002A6935"/>
    <w:rsid w:val="002A6E00"/>
    <w:rsid w:val="002A6F3D"/>
    <w:rsid w:val="002A70B4"/>
    <w:rsid w:val="002A722E"/>
    <w:rsid w:val="002A7490"/>
    <w:rsid w:val="002A785C"/>
    <w:rsid w:val="002A7C9E"/>
    <w:rsid w:val="002A7CF2"/>
    <w:rsid w:val="002A7D80"/>
    <w:rsid w:val="002B013B"/>
    <w:rsid w:val="002B05DC"/>
    <w:rsid w:val="002B0615"/>
    <w:rsid w:val="002B10EB"/>
    <w:rsid w:val="002B17A7"/>
    <w:rsid w:val="002B1B86"/>
    <w:rsid w:val="002B1E24"/>
    <w:rsid w:val="002B27A4"/>
    <w:rsid w:val="002B28BC"/>
    <w:rsid w:val="002B29FB"/>
    <w:rsid w:val="002B2CBB"/>
    <w:rsid w:val="002B332A"/>
    <w:rsid w:val="002B34E3"/>
    <w:rsid w:val="002B3E42"/>
    <w:rsid w:val="002B4A61"/>
    <w:rsid w:val="002B4B3B"/>
    <w:rsid w:val="002B4FEC"/>
    <w:rsid w:val="002B55BC"/>
    <w:rsid w:val="002B5FD7"/>
    <w:rsid w:val="002B605C"/>
    <w:rsid w:val="002B6DA2"/>
    <w:rsid w:val="002B6F95"/>
    <w:rsid w:val="002B7106"/>
    <w:rsid w:val="002B711B"/>
    <w:rsid w:val="002B7168"/>
    <w:rsid w:val="002B74D7"/>
    <w:rsid w:val="002B7892"/>
    <w:rsid w:val="002B7A3B"/>
    <w:rsid w:val="002B7C84"/>
    <w:rsid w:val="002C0185"/>
    <w:rsid w:val="002C1DA0"/>
    <w:rsid w:val="002C2540"/>
    <w:rsid w:val="002C26EF"/>
    <w:rsid w:val="002C29AD"/>
    <w:rsid w:val="002C2D5C"/>
    <w:rsid w:val="002C3121"/>
    <w:rsid w:val="002C3165"/>
    <w:rsid w:val="002C324B"/>
    <w:rsid w:val="002C3495"/>
    <w:rsid w:val="002C4218"/>
    <w:rsid w:val="002C47D1"/>
    <w:rsid w:val="002C49A9"/>
    <w:rsid w:val="002C4B2D"/>
    <w:rsid w:val="002C4E8A"/>
    <w:rsid w:val="002C53E0"/>
    <w:rsid w:val="002C5F79"/>
    <w:rsid w:val="002C6080"/>
    <w:rsid w:val="002C61EC"/>
    <w:rsid w:val="002C691B"/>
    <w:rsid w:val="002C78CD"/>
    <w:rsid w:val="002C7C1C"/>
    <w:rsid w:val="002D06A8"/>
    <w:rsid w:val="002D0887"/>
    <w:rsid w:val="002D1562"/>
    <w:rsid w:val="002D2038"/>
    <w:rsid w:val="002D23D4"/>
    <w:rsid w:val="002D2D7E"/>
    <w:rsid w:val="002D315B"/>
    <w:rsid w:val="002D338F"/>
    <w:rsid w:val="002D33D9"/>
    <w:rsid w:val="002D3422"/>
    <w:rsid w:val="002D3985"/>
    <w:rsid w:val="002D4B48"/>
    <w:rsid w:val="002D4C79"/>
    <w:rsid w:val="002D4FC3"/>
    <w:rsid w:val="002D5039"/>
    <w:rsid w:val="002D51A0"/>
    <w:rsid w:val="002D558E"/>
    <w:rsid w:val="002D5E46"/>
    <w:rsid w:val="002D7533"/>
    <w:rsid w:val="002D78BF"/>
    <w:rsid w:val="002D79CD"/>
    <w:rsid w:val="002D7AF3"/>
    <w:rsid w:val="002E023E"/>
    <w:rsid w:val="002E0477"/>
    <w:rsid w:val="002E0950"/>
    <w:rsid w:val="002E0E30"/>
    <w:rsid w:val="002E10E6"/>
    <w:rsid w:val="002E1459"/>
    <w:rsid w:val="002E1576"/>
    <w:rsid w:val="002E1E73"/>
    <w:rsid w:val="002E246E"/>
    <w:rsid w:val="002E2E07"/>
    <w:rsid w:val="002E35FD"/>
    <w:rsid w:val="002E3860"/>
    <w:rsid w:val="002E3B52"/>
    <w:rsid w:val="002E3FF5"/>
    <w:rsid w:val="002E41CA"/>
    <w:rsid w:val="002E4229"/>
    <w:rsid w:val="002E4408"/>
    <w:rsid w:val="002E468B"/>
    <w:rsid w:val="002E4DD0"/>
    <w:rsid w:val="002E59E7"/>
    <w:rsid w:val="002E6052"/>
    <w:rsid w:val="002E6598"/>
    <w:rsid w:val="002E6A98"/>
    <w:rsid w:val="002E6F9E"/>
    <w:rsid w:val="002E7040"/>
    <w:rsid w:val="002E70CC"/>
    <w:rsid w:val="002E7315"/>
    <w:rsid w:val="002E7550"/>
    <w:rsid w:val="002F023F"/>
    <w:rsid w:val="002F0F27"/>
    <w:rsid w:val="002F141E"/>
    <w:rsid w:val="002F1463"/>
    <w:rsid w:val="002F1C10"/>
    <w:rsid w:val="002F21CC"/>
    <w:rsid w:val="002F2B39"/>
    <w:rsid w:val="002F3269"/>
    <w:rsid w:val="002F336D"/>
    <w:rsid w:val="002F43FB"/>
    <w:rsid w:val="002F4F99"/>
    <w:rsid w:val="002F4FF4"/>
    <w:rsid w:val="002F531A"/>
    <w:rsid w:val="002F5650"/>
    <w:rsid w:val="002F5666"/>
    <w:rsid w:val="002F5B51"/>
    <w:rsid w:val="002F61C7"/>
    <w:rsid w:val="002F61EC"/>
    <w:rsid w:val="002F6A62"/>
    <w:rsid w:val="002F7004"/>
    <w:rsid w:val="002F7B8D"/>
    <w:rsid w:val="002F7C40"/>
    <w:rsid w:val="002F7CDF"/>
    <w:rsid w:val="002F7D3B"/>
    <w:rsid w:val="003000F1"/>
    <w:rsid w:val="00300590"/>
    <w:rsid w:val="003006DB"/>
    <w:rsid w:val="00300796"/>
    <w:rsid w:val="0030113F"/>
    <w:rsid w:val="00301686"/>
    <w:rsid w:val="0030285F"/>
    <w:rsid w:val="00302896"/>
    <w:rsid w:val="00302C19"/>
    <w:rsid w:val="0030326E"/>
    <w:rsid w:val="003038CA"/>
    <w:rsid w:val="00304001"/>
    <w:rsid w:val="003040EA"/>
    <w:rsid w:val="00304737"/>
    <w:rsid w:val="00305034"/>
    <w:rsid w:val="00305FBB"/>
    <w:rsid w:val="003065A1"/>
    <w:rsid w:val="00306CD7"/>
    <w:rsid w:val="00306FE0"/>
    <w:rsid w:val="0030707A"/>
    <w:rsid w:val="0030720D"/>
    <w:rsid w:val="00307B00"/>
    <w:rsid w:val="00307D11"/>
    <w:rsid w:val="00307E3E"/>
    <w:rsid w:val="00310376"/>
    <w:rsid w:val="00310558"/>
    <w:rsid w:val="003105A6"/>
    <w:rsid w:val="00311723"/>
    <w:rsid w:val="00311788"/>
    <w:rsid w:val="00311814"/>
    <w:rsid w:val="00311B62"/>
    <w:rsid w:val="0031211F"/>
    <w:rsid w:val="00312387"/>
    <w:rsid w:val="003126E9"/>
    <w:rsid w:val="00312A49"/>
    <w:rsid w:val="00312E24"/>
    <w:rsid w:val="00313113"/>
    <w:rsid w:val="00313775"/>
    <w:rsid w:val="00313E6D"/>
    <w:rsid w:val="00314481"/>
    <w:rsid w:val="00314826"/>
    <w:rsid w:val="00314F16"/>
    <w:rsid w:val="003151A9"/>
    <w:rsid w:val="00315A04"/>
    <w:rsid w:val="00316068"/>
    <w:rsid w:val="003160A4"/>
    <w:rsid w:val="003160F7"/>
    <w:rsid w:val="0031696A"/>
    <w:rsid w:val="003171F0"/>
    <w:rsid w:val="0031779A"/>
    <w:rsid w:val="00317C6A"/>
    <w:rsid w:val="00317CAF"/>
    <w:rsid w:val="003206CA"/>
    <w:rsid w:val="003206E7"/>
    <w:rsid w:val="00320781"/>
    <w:rsid w:val="00320C87"/>
    <w:rsid w:val="00321451"/>
    <w:rsid w:val="003219B2"/>
    <w:rsid w:val="00321ED7"/>
    <w:rsid w:val="00321FFC"/>
    <w:rsid w:val="00322303"/>
    <w:rsid w:val="00322D7D"/>
    <w:rsid w:val="0032309A"/>
    <w:rsid w:val="003238D7"/>
    <w:rsid w:val="003238D9"/>
    <w:rsid w:val="00323B0E"/>
    <w:rsid w:val="00323DA5"/>
    <w:rsid w:val="00323E03"/>
    <w:rsid w:val="00324022"/>
    <w:rsid w:val="00324735"/>
    <w:rsid w:val="00324834"/>
    <w:rsid w:val="0032487D"/>
    <w:rsid w:val="00324C82"/>
    <w:rsid w:val="00324C9B"/>
    <w:rsid w:val="00325242"/>
    <w:rsid w:val="00326203"/>
    <w:rsid w:val="00326559"/>
    <w:rsid w:val="00326FDC"/>
    <w:rsid w:val="00327E02"/>
    <w:rsid w:val="0033026F"/>
    <w:rsid w:val="00330645"/>
    <w:rsid w:val="00330C51"/>
    <w:rsid w:val="00331924"/>
    <w:rsid w:val="003319FC"/>
    <w:rsid w:val="00331AFF"/>
    <w:rsid w:val="00331FF0"/>
    <w:rsid w:val="0033217E"/>
    <w:rsid w:val="00332A98"/>
    <w:rsid w:val="003330D9"/>
    <w:rsid w:val="003343C0"/>
    <w:rsid w:val="0033441A"/>
    <w:rsid w:val="00334803"/>
    <w:rsid w:val="003349A9"/>
    <w:rsid w:val="00334A6D"/>
    <w:rsid w:val="0033539E"/>
    <w:rsid w:val="00335896"/>
    <w:rsid w:val="0033607C"/>
    <w:rsid w:val="003366C8"/>
    <w:rsid w:val="00336A38"/>
    <w:rsid w:val="00336B84"/>
    <w:rsid w:val="00336F3F"/>
    <w:rsid w:val="00337457"/>
    <w:rsid w:val="0033757D"/>
    <w:rsid w:val="003376C1"/>
    <w:rsid w:val="0033784B"/>
    <w:rsid w:val="0034008B"/>
    <w:rsid w:val="00340493"/>
    <w:rsid w:val="003412A1"/>
    <w:rsid w:val="003412D6"/>
    <w:rsid w:val="00341409"/>
    <w:rsid w:val="003415A5"/>
    <w:rsid w:val="003416E9"/>
    <w:rsid w:val="00341C0F"/>
    <w:rsid w:val="00341EC7"/>
    <w:rsid w:val="00342224"/>
    <w:rsid w:val="00342BC7"/>
    <w:rsid w:val="0034337D"/>
    <w:rsid w:val="003451B0"/>
    <w:rsid w:val="003451BE"/>
    <w:rsid w:val="003451BF"/>
    <w:rsid w:val="00345922"/>
    <w:rsid w:val="00345ADD"/>
    <w:rsid w:val="003462A5"/>
    <w:rsid w:val="003463D3"/>
    <w:rsid w:val="003465DF"/>
    <w:rsid w:val="00346F1D"/>
    <w:rsid w:val="00347292"/>
    <w:rsid w:val="003474AF"/>
    <w:rsid w:val="0034765F"/>
    <w:rsid w:val="00347E08"/>
    <w:rsid w:val="00347FCD"/>
    <w:rsid w:val="003500C6"/>
    <w:rsid w:val="003509BA"/>
    <w:rsid w:val="00350C3B"/>
    <w:rsid w:val="00351151"/>
    <w:rsid w:val="00351391"/>
    <w:rsid w:val="0035175D"/>
    <w:rsid w:val="003526F1"/>
    <w:rsid w:val="00352866"/>
    <w:rsid w:val="00353F27"/>
    <w:rsid w:val="00354860"/>
    <w:rsid w:val="00354AC8"/>
    <w:rsid w:val="00355121"/>
    <w:rsid w:val="0035545C"/>
    <w:rsid w:val="00355808"/>
    <w:rsid w:val="00355923"/>
    <w:rsid w:val="0035602A"/>
    <w:rsid w:val="00356219"/>
    <w:rsid w:val="0035642F"/>
    <w:rsid w:val="003564F3"/>
    <w:rsid w:val="00356C8B"/>
    <w:rsid w:val="00357414"/>
    <w:rsid w:val="0035754C"/>
    <w:rsid w:val="003577E5"/>
    <w:rsid w:val="00357A51"/>
    <w:rsid w:val="00357AC7"/>
    <w:rsid w:val="00360111"/>
    <w:rsid w:val="0036037E"/>
    <w:rsid w:val="0036055E"/>
    <w:rsid w:val="00360D7A"/>
    <w:rsid w:val="00362569"/>
    <w:rsid w:val="003632EB"/>
    <w:rsid w:val="00363CC0"/>
    <w:rsid w:val="0036409F"/>
    <w:rsid w:val="00364D5D"/>
    <w:rsid w:val="00365771"/>
    <w:rsid w:val="00365B21"/>
    <w:rsid w:val="00365CBE"/>
    <w:rsid w:val="00365D69"/>
    <w:rsid w:val="00366329"/>
    <w:rsid w:val="00366505"/>
    <w:rsid w:val="00366ABE"/>
    <w:rsid w:val="003678B3"/>
    <w:rsid w:val="00367A0F"/>
    <w:rsid w:val="00367DB9"/>
    <w:rsid w:val="003706D1"/>
    <w:rsid w:val="003716BC"/>
    <w:rsid w:val="003716FB"/>
    <w:rsid w:val="00371DD6"/>
    <w:rsid w:val="00372068"/>
    <w:rsid w:val="0037240A"/>
    <w:rsid w:val="00372CE1"/>
    <w:rsid w:val="00373427"/>
    <w:rsid w:val="0037360F"/>
    <w:rsid w:val="00373EAB"/>
    <w:rsid w:val="00374026"/>
    <w:rsid w:val="00374365"/>
    <w:rsid w:val="003744F1"/>
    <w:rsid w:val="003744F7"/>
    <w:rsid w:val="0037490D"/>
    <w:rsid w:val="00374F54"/>
    <w:rsid w:val="00375338"/>
    <w:rsid w:val="0037541E"/>
    <w:rsid w:val="00376EDA"/>
    <w:rsid w:val="00377752"/>
    <w:rsid w:val="00377DD3"/>
    <w:rsid w:val="0038042C"/>
    <w:rsid w:val="003805C8"/>
    <w:rsid w:val="003810F5"/>
    <w:rsid w:val="00381610"/>
    <w:rsid w:val="003816DB"/>
    <w:rsid w:val="003816FB"/>
    <w:rsid w:val="00382076"/>
    <w:rsid w:val="003826B7"/>
    <w:rsid w:val="00382BD6"/>
    <w:rsid w:val="0038350B"/>
    <w:rsid w:val="0038375B"/>
    <w:rsid w:val="00383C74"/>
    <w:rsid w:val="003842FD"/>
    <w:rsid w:val="00384A35"/>
    <w:rsid w:val="00384AA6"/>
    <w:rsid w:val="00385577"/>
    <w:rsid w:val="003855A3"/>
    <w:rsid w:val="00385B3A"/>
    <w:rsid w:val="00386665"/>
    <w:rsid w:val="003868D7"/>
    <w:rsid w:val="00387915"/>
    <w:rsid w:val="00387A11"/>
    <w:rsid w:val="00387D88"/>
    <w:rsid w:val="00390055"/>
    <w:rsid w:val="003901D3"/>
    <w:rsid w:val="003901FC"/>
    <w:rsid w:val="00390371"/>
    <w:rsid w:val="00390750"/>
    <w:rsid w:val="00390A38"/>
    <w:rsid w:val="00390BEF"/>
    <w:rsid w:val="0039155D"/>
    <w:rsid w:val="0039156C"/>
    <w:rsid w:val="00391B19"/>
    <w:rsid w:val="00392154"/>
    <w:rsid w:val="003929FB"/>
    <w:rsid w:val="00392B7E"/>
    <w:rsid w:val="00392C13"/>
    <w:rsid w:val="00392DE6"/>
    <w:rsid w:val="00392FC3"/>
    <w:rsid w:val="00392FEF"/>
    <w:rsid w:val="00393403"/>
    <w:rsid w:val="003934A0"/>
    <w:rsid w:val="00393737"/>
    <w:rsid w:val="00393AC9"/>
    <w:rsid w:val="00393CD1"/>
    <w:rsid w:val="003941DD"/>
    <w:rsid w:val="0039429A"/>
    <w:rsid w:val="00394404"/>
    <w:rsid w:val="003948CB"/>
    <w:rsid w:val="003948F1"/>
    <w:rsid w:val="00394BE7"/>
    <w:rsid w:val="0039576A"/>
    <w:rsid w:val="00395A09"/>
    <w:rsid w:val="00395A8E"/>
    <w:rsid w:val="00395CAA"/>
    <w:rsid w:val="00395F98"/>
    <w:rsid w:val="00397460"/>
    <w:rsid w:val="0039784F"/>
    <w:rsid w:val="003A0221"/>
    <w:rsid w:val="003A0283"/>
    <w:rsid w:val="003A04FB"/>
    <w:rsid w:val="003A0F3B"/>
    <w:rsid w:val="003A1210"/>
    <w:rsid w:val="003A1979"/>
    <w:rsid w:val="003A1AC0"/>
    <w:rsid w:val="003A1DD6"/>
    <w:rsid w:val="003A248D"/>
    <w:rsid w:val="003A2631"/>
    <w:rsid w:val="003A2AAA"/>
    <w:rsid w:val="003A30B0"/>
    <w:rsid w:val="003A33D6"/>
    <w:rsid w:val="003A3526"/>
    <w:rsid w:val="003A439C"/>
    <w:rsid w:val="003A49A5"/>
    <w:rsid w:val="003A4F66"/>
    <w:rsid w:val="003A4F6F"/>
    <w:rsid w:val="003A5C9A"/>
    <w:rsid w:val="003A5EC3"/>
    <w:rsid w:val="003A5F60"/>
    <w:rsid w:val="003A7DC7"/>
    <w:rsid w:val="003A7ECB"/>
    <w:rsid w:val="003A7F12"/>
    <w:rsid w:val="003A7F95"/>
    <w:rsid w:val="003B03E4"/>
    <w:rsid w:val="003B07DF"/>
    <w:rsid w:val="003B0BBD"/>
    <w:rsid w:val="003B0C01"/>
    <w:rsid w:val="003B137C"/>
    <w:rsid w:val="003B1F3C"/>
    <w:rsid w:val="003B23AD"/>
    <w:rsid w:val="003B2536"/>
    <w:rsid w:val="003B286D"/>
    <w:rsid w:val="003B2D2E"/>
    <w:rsid w:val="003B2DD2"/>
    <w:rsid w:val="003B3241"/>
    <w:rsid w:val="003B335C"/>
    <w:rsid w:val="003B33D5"/>
    <w:rsid w:val="003B3556"/>
    <w:rsid w:val="003B36E6"/>
    <w:rsid w:val="003B5834"/>
    <w:rsid w:val="003B5B2A"/>
    <w:rsid w:val="003B5CBA"/>
    <w:rsid w:val="003B61E0"/>
    <w:rsid w:val="003B6618"/>
    <w:rsid w:val="003B7392"/>
    <w:rsid w:val="003B79DE"/>
    <w:rsid w:val="003B7CA8"/>
    <w:rsid w:val="003C0008"/>
    <w:rsid w:val="003C1258"/>
    <w:rsid w:val="003C1494"/>
    <w:rsid w:val="003C19F3"/>
    <w:rsid w:val="003C1A5F"/>
    <w:rsid w:val="003C1F79"/>
    <w:rsid w:val="003C20BD"/>
    <w:rsid w:val="003C2295"/>
    <w:rsid w:val="003C24DC"/>
    <w:rsid w:val="003C26CC"/>
    <w:rsid w:val="003C313C"/>
    <w:rsid w:val="003C3478"/>
    <w:rsid w:val="003C3627"/>
    <w:rsid w:val="003C364A"/>
    <w:rsid w:val="003C3977"/>
    <w:rsid w:val="003C3CF3"/>
    <w:rsid w:val="003C3D89"/>
    <w:rsid w:val="003C3EE3"/>
    <w:rsid w:val="003C4A88"/>
    <w:rsid w:val="003C4DA1"/>
    <w:rsid w:val="003C52C7"/>
    <w:rsid w:val="003C5755"/>
    <w:rsid w:val="003C5885"/>
    <w:rsid w:val="003C6009"/>
    <w:rsid w:val="003C635B"/>
    <w:rsid w:val="003C6B28"/>
    <w:rsid w:val="003C6C69"/>
    <w:rsid w:val="003C70C5"/>
    <w:rsid w:val="003C72AC"/>
    <w:rsid w:val="003C7436"/>
    <w:rsid w:val="003C75FC"/>
    <w:rsid w:val="003D05F4"/>
    <w:rsid w:val="003D0A63"/>
    <w:rsid w:val="003D0DE5"/>
    <w:rsid w:val="003D0E70"/>
    <w:rsid w:val="003D1079"/>
    <w:rsid w:val="003D128E"/>
    <w:rsid w:val="003D13C4"/>
    <w:rsid w:val="003D15DB"/>
    <w:rsid w:val="003D1831"/>
    <w:rsid w:val="003D1F45"/>
    <w:rsid w:val="003D1F85"/>
    <w:rsid w:val="003D25F2"/>
    <w:rsid w:val="003D2608"/>
    <w:rsid w:val="003D2871"/>
    <w:rsid w:val="003D2970"/>
    <w:rsid w:val="003D32CF"/>
    <w:rsid w:val="003D32E8"/>
    <w:rsid w:val="003D335B"/>
    <w:rsid w:val="003D3D51"/>
    <w:rsid w:val="003D411A"/>
    <w:rsid w:val="003D43AA"/>
    <w:rsid w:val="003D4E2F"/>
    <w:rsid w:val="003D5237"/>
    <w:rsid w:val="003D52CC"/>
    <w:rsid w:val="003D5427"/>
    <w:rsid w:val="003D5A87"/>
    <w:rsid w:val="003D65BB"/>
    <w:rsid w:val="003D6800"/>
    <w:rsid w:val="003D690B"/>
    <w:rsid w:val="003D6F14"/>
    <w:rsid w:val="003D76B0"/>
    <w:rsid w:val="003D7C75"/>
    <w:rsid w:val="003D7E03"/>
    <w:rsid w:val="003D7F56"/>
    <w:rsid w:val="003E0CE5"/>
    <w:rsid w:val="003E1D5F"/>
    <w:rsid w:val="003E1FB5"/>
    <w:rsid w:val="003E241D"/>
    <w:rsid w:val="003E24F3"/>
    <w:rsid w:val="003E275D"/>
    <w:rsid w:val="003E346B"/>
    <w:rsid w:val="003E34F0"/>
    <w:rsid w:val="003E3AB4"/>
    <w:rsid w:val="003E3B7F"/>
    <w:rsid w:val="003E3C69"/>
    <w:rsid w:val="003E4467"/>
    <w:rsid w:val="003E52CC"/>
    <w:rsid w:val="003E52ED"/>
    <w:rsid w:val="003E52FB"/>
    <w:rsid w:val="003E641E"/>
    <w:rsid w:val="003E6877"/>
    <w:rsid w:val="003E7480"/>
    <w:rsid w:val="003E7748"/>
    <w:rsid w:val="003F0F12"/>
    <w:rsid w:val="003F0F1B"/>
    <w:rsid w:val="003F12BC"/>
    <w:rsid w:val="003F16D5"/>
    <w:rsid w:val="003F295E"/>
    <w:rsid w:val="003F324B"/>
    <w:rsid w:val="003F330D"/>
    <w:rsid w:val="003F396D"/>
    <w:rsid w:val="003F45BE"/>
    <w:rsid w:val="003F49C8"/>
    <w:rsid w:val="003F4E5A"/>
    <w:rsid w:val="003F4E90"/>
    <w:rsid w:val="003F4EAA"/>
    <w:rsid w:val="003F6054"/>
    <w:rsid w:val="003F652D"/>
    <w:rsid w:val="003F6663"/>
    <w:rsid w:val="003F6C3E"/>
    <w:rsid w:val="003F6CF5"/>
    <w:rsid w:val="003F7BAD"/>
    <w:rsid w:val="003F7C2D"/>
    <w:rsid w:val="00400972"/>
    <w:rsid w:val="00400CA8"/>
    <w:rsid w:val="00400EA3"/>
    <w:rsid w:val="00401DFB"/>
    <w:rsid w:val="00401F23"/>
    <w:rsid w:val="004033EF"/>
    <w:rsid w:val="00403448"/>
    <w:rsid w:val="00403789"/>
    <w:rsid w:val="00403C65"/>
    <w:rsid w:val="00403C93"/>
    <w:rsid w:val="00403D13"/>
    <w:rsid w:val="00403FD4"/>
    <w:rsid w:val="00404906"/>
    <w:rsid w:val="00404A51"/>
    <w:rsid w:val="0040522A"/>
    <w:rsid w:val="004054F7"/>
    <w:rsid w:val="004057AE"/>
    <w:rsid w:val="0040589E"/>
    <w:rsid w:val="00405AB4"/>
    <w:rsid w:val="00405BB6"/>
    <w:rsid w:val="00405BE4"/>
    <w:rsid w:val="00405CD9"/>
    <w:rsid w:val="00406541"/>
    <w:rsid w:val="00407421"/>
    <w:rsid w:val="004074B1"/>
    <w:rsid w:val="00407532"/>
    <w:rsid w:val="00407B08"/>
    <w:rsid w:val="00410A72"/>
    <w:rsid w:val="0041136C"/>
    <w:rsid w:val="00411717"/>
    <w:rsid w:val="004119B8"/>
    <w:rsid w:val="004123EA"/>
    <w:rsid w:val="00412606"/>
    <w:rsid w:val="0041270E"/>
    <w:rsid w:val="00412E4D"/>
    <w:rsid w:val="004139CE"/>
    <w:rsid w:val="00414E01"/>
    <w:rsid w:val="0041505D"/>
    <w:rsid w:val="00415151"/>
    <w:rsid w:val="0041533E"/>
    <w:rsid w:val="00415B3E"/>
    <w:rsid w:val="00415C1D"/>
    <w:rsid w:val="004161E6"/>
    <w:rsid w:val="00416C1C"/>
    <w:rsid w:val="0041701F"/>
    <w:rsid w:val="004178E6"/>
    <w:rsid w:val="00417970"/>
    <w:rsid w:val="004208FA"/>
    <w:rsid w:val="004210B7"/>
    <w:rsid w:val="0042125C"/>
    <w:rsid w:val="0042128C"/>
    <w:rsid w:val="00421AB7"/>
    <w:rsid w:val="00421CBD"/>
    <w:rsid w:val="00422099"/>
    <w:rsid w:val="00422D47"/>
    <w:rsid w:val="00423524"/>
    <w:rsid w:val="0042386F"/>
    <w:rsid w:val="004238D6"/>
    <w:rsid w:val="00423C74"/>
    <w:rsid w:val="00424070"/>
    <w:rsid w:val="00424620"/>
    <w:rsid w:val="00424A67"/>
    <w:rsid w:val="00424F3E"/>
    <w:rsid w:val="00425089"/>
    <w:rsid w:val="0042511D"/>
    <w:rsid w:val="00425252"/>
    <w:rsid w:val="00425AC8"/>
    <w:rsid w:val="00425EFA"/>
    <w:rsid w:val="00427110"/>
    <w:rsid w:val="0042730C"/>
    <w:rsid w:val="004277FC"/>
    <w:rsid w:val="0042781D"/>
    <w:rsid w:val="00427991"/>
    <w:rsid w:val="00427BCD"/>
    <w:rsid w:val="00427CD0"/>
    <w:rsid w:val="00427E81"/>
    <w:rsid w:val="00427E94"/>
    <w:rsid w:val="004303E9"/>
    <w:rsid w:val="004306C7"/>
    <w:rsid w:val="00430862"/>
    <w:rsid w:val="00431764"/>
    <w:rsid w:val="00431A91"/>
    <w:rsid w:val="0043224C"/>
    <w:rsid w:val="004328F5"/>
    <w:rsid w:val="00432C07"/>
    <w:rsid w:val="00433053"/>
    <w:rsid w:val="004342FA"/>
    <w:rsid w:val="00434A6B"/>
    <w:rsid w:val="00434C82"/>
    <w:rsid w:val="00434E0F"/>
    <w:rsid w:val="004359BB"/>
    <w:rsid w:val="00435D07"/>
    <w:rsid w:val="004362AB"/>
    <w:rsid w:val="004368C2"/>
    <w:rsid w:val="00436DE5"/>
    <w:rsid w:val="00437074"/>
    <w:rsid w:val="00437568"/>
    <w:rsid w:val="00437618"/>
    <w:rsid w:val="00437817"/>
    <w:rsid w:val="00440276"/>
    <w:rsid w:val="00440BE2"/>
    <w:rsid w:val="004413B1"/>
    <w:rsid w:val="00441644"/>
    <w:rsid w:val="004419D9"/>
    <w:rsid w:val="0044217B"/>
    <w:rsid w:val="0044230D"/>
    <w:rsid w:val="00442406"/>
    <w:rsid w:val="0044292B"/>
    <w:rsid w:val="00442933"/>
    <w:rsid w:val="00442D90"/>
    <w:rsid w:val="00442FF9"/>
    <w:rsid w:val="004435FB"/>
    <w:rsid w:val="00443643"/>
    <w:rsid w:val="00443CBB"/>
    <w:rsid w:val="00445696"/>
    <w:rsid w:val="00445AF9"/>
    <w:rsid w:val="004461B3"/>
    <w:rsid w:val="00446467"/>
    <w:rsid w:val="00446650"/>
    <w:rsid w:val="00446D67"/>
    <w:rsid w:val="00447330"/>
    <w:rsid w:val="004501AB"/>
    <w:rsid w:val="004509BD"/>
    <w:rsid w:val="00451139"/>
    <w:rsid w:val="00451BDC"/>
    <w:rsid w:val="004524B7"/>
    <w:rsid w:val="004527E9"/>
    <w:rsid w:val="004527EE"/>
    <w:rsid w:val="0045294F"/>
    <w:rsid w:val="00453832"/>
    <w:rsid w:val="00453A32"/>
    <w:rsid w:val="00453E7E"/>
    <w:rsid w:val="00454470"/>
    <w:rsid w:val="00454A5E"/>
    <w:rsid w:val="00454DB6"/>
    <w:rsid w:val="004555DA"/>
    <w:rsid w:val="004558C6"/>
    <w:rsid w:val="00455BCE"/>
    <w:rsid w:val="00456362"/>
    <w:rsid w:val="00456BED"/>
    <w:rsid w:val="00456E26"/>
    <w:rsid w:val="00456F51"/>
    <w:rsid w:val="00457146"/>
    <w:rsid w:val="0045727E"/>
    <w:rsid w:val="00457795"/>
    <w:rsid w:val="00457E66"/>
    <w:rsid w:val="00457F61"/>
    <w:rsid w:val="00460077"/>
    <w:rsid w:val="004600E2"/>
    <w:rsid w:val="00460663"/>
    <w:rsid w:val="00460CE1"/>
    <w:rsid w:val="004611BC"/>
    <w:rsid w:val="00461954"/>
    <w:rsid w:val="00461A1C"/>
    <w:rsid w:val="00461C63"/>
    <w:rsid w:val="004622E1"/>
    <w:rsid w:val="00462C35"/>
    <w:rsid w:val="00463C5C"/>
    <w:rsid w:val="00463D7E"/>
    <w:rsid w:val="00463D94"/>
    <w:rsid w:val="00464302"/>
    <w:rsid w:val="00464546"/>
    <w:rsid w:val="004651DD"/>
    <w:rsid w:val="00465C9A"/>
    <w:rsid w:val="00466A14"/>
    <w:rsid w:val="00466F3C"/>
    <w:rsid w:val="004670FD"/>
    <w:rsid w:val="004674BB"/>
    <w:rsid w:val="0046771C"/>
    <w:rsid w:val="004678C6"/>
    <w:rsid w:val="00470008"/>
    <w:rsid w:val="004701CA"/>
    <w:rsid w:val="0047082A"/>
    <w:rsid w:val="00470B74"/>
    <w:rsid w:val="00470E59"/>
    <w:rsid w:val="00471569"/>
    <w:rsid w:val="00471588"/>
    <w:rsid w:val="00471C5F"/>
    <w:rsid w:val="00472041"/>
    <w:rsid w:val="00472651"/>
    <w:rsid w:val="00472BEB"/>
    <w:rsid w:val="00473BEF"/>
    <w:rsid w:val="00473F8F"/>
    <w:rsid w:val="00473FA3"/>
    <w:rsid w:val="004744A0"/>
    <w:rsid w:val="004748D7"/>
    <w:rsid w:val="00474D42"/>
    <w:rsid w:val="004754C0"/>
    <w:rsid w:val="00475A8E"/>
    <w:rsid w:val="00475EA4"/>
    <w:rsid w:val="00476D0F"/>
    <w:rsid w:val="00476D36"/>
    <w:rsid w:val="004772E2"/>
    <w:rsid w:val="0047743B"/>
    <w:rsid w:val="00477785"/>
    <w:rsid w:val="004777EE"/>
    <w:rsid w:val="00477C56"/>
    <w:rsid w:val="00477EBE"/>
    <w:rsid w:val="00477F52"/>
    <w:rsid w:val="00477FE8"/>
    <w:rsid w:val="004805EE"/>
    <w:rsid w:val="00480E84"/>
    <w:rsid w:val="00480F98"/>
    <w:rsid w:val="004810D6"/>
    <w:rsid w:val="00481633"/>
    <w:rsid w:val="00481A1A"/>
    <w:rsid w:val="00483D0F"/>
    <w:rsid w:val="0048426B"/>
    <w:rsid w:val="00485590"/>
    <w:rsid w:val="0048590E"/>
    <w:rsid w:val="00485EFB"/>
    <w:rsid w:val="004864AF"/>
    <w:rsid w:val="0048693B"/>
    <w:rsid w:val="00486BF7"/>
    <w:rsid w:val="0048701A"/>
    <w:rsid w:val="00487959"/>
    <w:rsid w:val="00487B03"/>
    <w:rsid w:val="00487EA8"/>
    <w:rsid w:val="00490CAF"/>
    <w:rsid w:val="0049111F"/>
    <w:rsid w:val="0049184C"/>
    <w:rsid w:val="00491D78"/>
    <w:rsid w:val="00491ED7"/>
    <w:rsid w:val="00492E51"/>
    <w:rsid w:val="00493420"/>
    <w:rsid w:val="0049355A"/>
    <w:rsid w:val="00493D88"/>
    <w:rsid w:val="00493EDB"/>
    <w:rsid w:val="0049497A"/>
    <w:rsid w:val="004949A8"/>
    <w:rsid w:val="00494D58"/>
    <w:rsid w:val="00495C3A"/>
    <w:rsid w:val="00495DDD"/>
    <w:rsid w:val="00495DE8"/>
    <w:rsid w:val="00495EBA"/>
    <w:rsid w:val="00496593"/>
    <w:rsid w:val="0049660C"/>
    <w:rsid w:val="00496A38"/>
    <w:rsid w:val="00497689"/>
    <w:rsid w:val="00497779"/>
    <w:rsid w:val="00497BBF"/>
    <w:rsid w:val="004A0142"/>
    <w:rsid w:val="004A0BB0"/>
    <w:rsid w:val="004A13F9"/>
    <w:rsid w:val="004A1D9F"/>
    <w:rsid w:val="004A1EDF"/>
    <w:rsid w:val="004A21EF"/>
    <w:rsid w:val="004A2280"/>
    <w:rsid w:val="004A2516"/>
    <w:rsid w:val="004A27E0"/>
    <w:rsid w:val="004A359E"/>
    <w:rsid w:val="004A3612"/>
    <w:rsid w:val="004A364C"/>
    <w:rsid w:val="004A3FCA"/>
    <w:rsid w:val="004A43C2"/>
    <w:rsid w:val="004A4502"/>
    <w:rsid w:val="004A4B82"/>
    <w:rsid w:val="004A4BB7"/>
    <w:rsid w:val="004A5538"/>
    <w:rsid w:val="004A55AE"/>
    <w:rsid w:val="004A570D"/>
    <w:rsid w:val="004A5748"/>
    <w:rsid w:val="004A5B0E"/>
    <w:rsid w:val="004A60FC"/>
    <w:rsid w:val="004A71DC"/>
    <w:rsid w:val="004A781E"/>
    <w:rsid w:val="004A7FB1"/>
    <w:rsid w:val="004B00E3"/>
    <w:rsid w:val="004B03E5"/>
    <w:rsid w:val="004B096B"/>
    <w:rsid w:val="004B0C73"/>
    <w:rsid w:val="004B11CF"/>
    <w:rsid w:val="004B12EF"/>
    <w:rsid w:val="004B14B3"/>
    <w:rsid w:val="004B184B"/>
    <w:rsid w:val="004B1997"/>
    <w:rsid w:val="004B235E"/>
    <w:rsid w:val="004B241B"/>
    <w:rsid w:val="004B2930"/>
    <w:rsid w:val="004B293F"/>
    <w:rsid w:val="004B32E9"/>
    <w:rsid w:val="004B33BB"/>
    <w:rsid w:val="004B3669"/>
    <w:rsid w:val="004B3E4E"/>
    <w:rsid w:val="004B4E2C"/>
    <w:rsid w:val="004B50D6"/>
    <w:rsid w:val="004B5270"/>
    <w:rsid w:val="004B6009"/>
    <w:rsid w:val="004B656F"/>
    <w:rsid w:val="004B665E"/>
    <w:rsid w:val="004B6768"/>
    <w:rsid w:val="004B6983"/>
    <w:rsid w:val="004B6CF5"/>
    <w:rsid w:val="004B6DA6"/>
    <w:rsid w:val="004B6F67"/>
    <w:rsid w:val="004C0045"/>
    <w:rsid w:val="004C0213"/>
    <w:rsid w:val="004C13E0"/>
    <w:rsid w:val="004C14C0"/>
    <w:rsid w:val="004C2987"/>
    <w:rsid w:val="004C31C6"/>
    <w:rsid w:val="004C320C"/>
    <w:rsid w:val="004C3259"/>
    <w:rsid w:val="004C3652"/>
    <w:rsid w:val="004C371D"/>
    <w:rsid w:val="004C39C3"/>
    <w:rsid w:val="004C3AB4"/>
    <w:rsid w:val="004C6038"/>
    <w:rsid w:val="004C61F7"/>
    <w:rsid w:val="004C63F1"/>
    <w:rsid w:val="004C6472"/>
    <w:rsid w:val="004C656F"/>
    <w:rsid w:val="004C659E"/>
    <w:rsid w:val="004C708E"/>
    <w:rsid w:val="004C71BC"/>
    <w:rsid w:val="004C744B"/>
    <w:rsid w:val="004D00A8"/>
    <w:rsid w:val="004D0940"/>
    <w:rsid w:val="004D0A3D"/>
    <w:rsid w:val="004D0CB5"/>
    <w:rsid w:val="004D1051"/>
    <w:rsid w:val="004D1901"/>
    <w:rsid w:val="004D218C"/>
    <w:rsid w:val="004D2592"/>
    <w:rsid w:val="004D2B20"/>
    <w:rsid w:val="004D34D3"/>
    <w:rsid w:val="004D35A5"/>
    <w:rsid w:val="004D3DA7"/>
    <w:rsid w:val="004D4DC9"/>
    <w:rsid w:val="004D53F7"/>
    <w:rsid w:val="004D5D9B"/>
    <w:rsid w:val="004D5F1D"/>
    <w:rsid w:val="004D67C3"/>
    <w:rsid w:val="004D6A66"/>
    <w:rsid w:val="004D74F9"/>
    <w:rsid w:val="004D762C"/>
    <w:rsid w:val="004D7730"/>
    <w:rsid w:val="004D7E9E"/>
    <w:rsid w:val="004E022A"/>
    <w:rsid w:val="004E07AC"/>
    <w:rsid w:val="004E0867"/>
    <w:rsid w:val="004E0A99"/>
    <w:rsid w:val="004E0CC1"/>
    <w:rsid w:val="004E2CB9"/>
    <w:rsid w:val="004E2FDB"/>
    <w:rsid w:val="004E3474"/>
    <w:rsid w:val="004E35F6"/>
    <w:rsid w:val="004E401A"/>
    <w:rsid w:val="004E403C"/>
    <w:rsid w:val="004E45AA"/>
    <w:rsid w:val="004E52F5"/>
    <w:rsid w:val="004E559E"/>
    <w:rsid w:val="004E55F4"/>
    <w:rsid w:val="004E5743"/>
    <w:rsid w:val="004E5C94"/>
    <w:rsid w:val="004E76F4"/>
    <w:rsid w:val="004F07C1"/>
    <w:rsid w:val="004F1434"/>
    <w:rsid w:val="004F24EA"/>
    <w:rsid w:val="004F2EC6"/>
    <w:rsid w:val="004F2F6B"/>
    <w:rsid w:val="004F409A"/>
    <w:rsid w:val="004F4B4E"/>
    <w:rsid w:val="004F4E45"/>
    <w:rsid w:val="004F571E"/>
    <w:rsid w:val="004F5754"/>
    <w:rsid w:val="004F5B95"/>
    <w:rsid w:val="004F5BD5"/>
    <w:rsid w:val="004F6274"/>
    <w:rsid w:val="004F6A5F"/>
    <w:rsid w:val="004F7344"/>
    <w:rsid w:val="004F7602"/>
    <w:rsid w:val="004F7962"/>
    <w:rsid w:val="004F7C93"/>
    <w:rsid w:val="004F7F5B"/>
    <w:rsid w:val="005001EF"/>
    <w:rsid w:val="005002FE"/>
    <w:rsid w:val="00500321"/>
    <w:rsid w:val="005004D4"/>
    <w:rsid w:val="005020A1"/>
    <w:rsid w:val="00502399"/>
    <w:rsid w:val="00502D95"/>
    <w:rsid w:val="005030A8"/>
    <w:rsid w:val="0050314A"/>
    <w:rsid w:val="00503724"/>
    <w:rsid w:val="00503BA6"/>
    <w:rsid w:val="00503E92"/>
    <w:rsid w:val="00503F08"/>
    <w:rsid w:val="00504108"/>
    <w:rsid w:val="0050486C"/>
    <w:rsid w:val="00504DE9"/>
    <w:rsid w:val="0050515D"/>
    <w:rsid w:val="0050573F"/>
    <w:rsid w:val="00505999"/>
    <w:rsid w:val="00505C0D"/>
    <w:rsid w:val="00505DFC"/>
    <w:rsid w:val="005062A5"/>
    <w:rsid w:val="00506513"/>
    <w:rsid w:val="005068A4"/>
    <w:rsid w:val="00506C76"/>
    <w:rsid w:val="00506EDE"/>
    <w:rsid w:val="005072ED"/>
    <w:rsid w:val="00507848"/>
    <w:rsid w:val="00507C15"/>
    <w:rsid w:val="00510195"/>
    <w:rsid w:val="00510630"/>
    <w:rsid w:val="00510B93"/>
    <w:rsid w:val="00510DE0"/>
    <w:rsid w:val="0051102C"/>
    <w:rsid w:val="005111FC"/>
    <w:rsid w:val="00511915"/>
    <w:rsid w:val="00511F6F"/>
    <w:rsid w:val="00512DDA"/>
    <w:rsid w:val="00513094"/>
    <w:rsid w:val="005139FB"/>
    <w:rsid w:val="00513B4F"/>
    <w:rsid w:val="00513BE2"/>
    <w:rsid w:val="00514137"/>
    <w:rsid w:val="00514504"/>
    <w:rsid w:val="00514A80"/>
    <w:rsid w:val="00514F42"/>
    <w:rsid w:val="0051513F"/>
    <w:rsid w:val="005158B0"/>
    <w:rsid w:val="00515ED5"/>
    <w:rsid w:val="0051664B"/>
    <w:rsid w:val="00516A63"/>
    <w:rsid w:val="00521020"/>
    <w:rsid w:val="00521751"/>
    <w:rsid w:val="00521FC9"/>
    <w:rsid w:val="00522136"/>
    <w:rsid w:val="00522FEE"/>
    <w:rsid w:val="005230FC"/>
    <w:rsid w:val="005232E6"/>
    <w:rsid w:val="0052355A"/>
    <w:rsid w:val="00523788"/>
    <w:rsid w:val="00523846"/>
    <w:rsid w:val="00523F3E"/>
    <w:rsid w:val="00524AE8"/>
    <w:rsid w:val="005260A7"/>
    <w:rsid w:val="005260D0"/>
    <w:rsid w:val="00526C16"/>
    <w:rsid w:val="005273F7"/>
    <w:rsid w:val="00527757"/>
    <w:rsid w:val="00527F80"/>
    <w:rsid w:val="005304C6"/>
    <w:rsid w:val="005306A5"/>
    <w:rsid w:val="005309E3"/>
    <w:rsid w:val="00530B3E"/>
    <w:rsid w:val="00530DDA"/>
    <w:rsid w:val="00531458"/>
    <w:rsid w:val="0053178D"/>
    <w:rsid w:val="00531832"/>
    <w:rsid w:val="00531C46"/>
    <w:rsid w:val="00532351"/>
    <w:rsid w:val="00533E0E"/>
    <w:rsid w:val="00533EE3"/>
    <w:rsid w:val="00534222"/>
    <w:rsid w:val="00534DA6"/>
    <w:rsid w:val="00534EAA"/>
    <w:rsid w:val="00534FEA"/>
    <w:rsid w:val="00535FC0"/>
    <w:rsid w:val="005364A6"/>
    <w:rsid w:val="00536A75"/>
    <w:rsid w:val="00536B37"/>
    <w:rsid w:val="00536E21"/>
    <w:rsid w:val="005374EE"/>
    <w:rsid w:val="00537532"/>
    <w:rsid w:val="00537586"/>
    <w:rsid w:val="00537D6A"/>
    <w:rsid w:val="00540494"/>
    <w:rsid w:val="005408DE"/>
    <w:rsid w:val="00540E10"/>
    <w:rsid w:val="005414B3"/>
    <w:rsid w:val="00541744"/>
    <w:rsid w:val="00542CEE"/>
    <w:rsid w:val="0054334E"/>
    <w:rsid w:val="005435DA"/>
    <w:rsid w:val="00543FCA"/>
    <w:rsid w:val="00544199"/>
    <w:rsid w:val="0054577A"/>
    <w:rsid w:val="00547875"/>
    <w:rsid w:val="005503A1"/>
    <w:rsid w:val="00550A56"/>
    <w:rsid w:val="00550F50"/>
    <w:rsid w:val="00551456"/>
    <w:rsid w:val="00551F36"/>
    <w:rsid w:val="00551F8C"/>
    <w:rsid w:val="00551F92"/>
    <w:rsid w:val="005520FD"/>
    <w:rsid w:val="005526DC"/>
    <w:rsid w:val="00552774"/>
    <w:rsid w:val="0055291F"/>
    <w:rsid w:val="00553092"/>
    <w:rsid w:val="005537DB"/>
    <w:rsid w:val="00553850"/>
    <w:rsid w:val="00553871"/>
    <w:rsid w:val="00553E25"/>
    <w:rsid w:val="005543D1"/>
    <w:rsid w:val="00554B3A"/>
    <w:rsid w:val="00554DD8"/>
    <w:rsid w:val="00555A83"/>
    <w:rsid w:val="00555D3D"/>
    <w:rsid w:val="005565F2"/>
    <w:rsid w:val="005566B7"/>
    <w:rsid w:val="00556E9A"/>
    <w:rsid w:val="00557805"/>
    <w:rsid w:val="00557D4E"/>
    <w:rsid w:val="00557E81"/>
    <w:rsid w:val="00557EAE"/>
    <w:rsid w:val="00557FAC"/>
    <w:rsid w:val="005601F6"/>
    <w:rsid w:val="00560D3F"/>
    <w:rsid w:val="00560E90"/>
    <w:rsid w:val="005611D3"/>
    <w:rsid w:val="005619C7"/>
    <w:rsid w:val="0056226C"/>
    <w:rsid w:val="00562487"/>
    <w:rsid w:val="00562898"/>
    <w:rsid w:val="00562964"/>
    <w:rsid w:val="005629EA"/>
    <w:rsid w:val="00562AD3"/>
    <w:rsid w:val="00563195"/>
    <w:rsid w:val="00563228"/>
    <w:rsid w:val="005636D0"/>
    <w:rsid w:val="00563A66"/>
    <w:rsid w:val="0056450C"/>
    <w:rsid w:val="00564952"/>
    <w:rsid w:val="0056505A"/>
    <w:rsid w:val="005657F4"/>
    <w:rsid w:val="00565952"/>
    <w:rsid w:val="00565A2D"/>
    <w:rsid w:val="00565D73"/>
    <w:rsid w:val="00565EFD"/>
    <w:rsid w:val="0056636C"/>
    <w:rsid w:val="00566627"/>
    <w:rsid w:val="00567A0B"/>
    <w:rsid w:val="00567A98"/>
    <w:rsid w:val="00567AB1"/>
    <w:rsid w:val="00570E60"/>
    <w:rsid w:val="005710D3"/>
    <w:rsid w:val="0057170F"/>
    <w:rsid w:val="00571B37"/>
    <w:rsid w:val="0057278C"/>
    <w:rsid w:val="00572FC4"/>
    <w:rsid w:val="00575B15"/>
    <w:rsid w:val="00575B56"/>
    <w:rsid w:val="00575DB5"/>
    <w:rsid w:val="00576431"/>
    <w:rsid w:val="005766B5"/>
    <w:rsid w:val="00576AD3"/>
    <w:rsid w:val="00577BAA"/>
    <w:rsid w:val="00577D11"/>
    <w:rsid w:val="00580640"/>
    <w:rsid w:val="00580B3D"/>
    <w:rsid w:val="005818EB"/>
    <w:rsid w:val="00581974"/>
    <w:rsid w:val="00581D3D"/>
    <w:rsid w:val="00581E3B"/>
    <w:rsid w:val="005826D2"/>
    <w:rsid w:val="005827A7"/>
    <w:rsid w:val="00582BB1"/>
    <w:rsid w:val="0058331F"/>
    <w:rsid w:val="0058378C"/>
    <w:rsid w:val="00583A91"/>
    <w:rsid w:val="00583B7B"/>
    <w:rsid w:val="00584D1C"/>
    <w:rsid w:val="00584FB8"/>
    <w:rsid w:val="00585DB8"/>
    <w:rsid w:val="005869E8"/>
    <w:rsid w:val="00586D32"/>
    <w:rsid w:val="00587587"/>
    <w:rsid w:val="005903B5"/>
    <w:rsid w:val="005906C4"/>
    <w:rsid w:val="00590776"/>
    <w:rsid w:val="005907FE"/>
    <w:rsid w:val="005908A4"/>
    <w:rsid w:val="005912A7"/>
    <w:rsid w:val="005917CB"/>
    <w:rsid w:val="00591C69"/>
    <w:rsid w:val="00592966"/>
    <w:rsid w:val="00593018"/>
    <w:rsid w:val="0059429E"/>
    <w:rsid w:val="00594472"/>
    <w:rsid w:val="00594905"/>
    <w:rsid w:val="00594CA3"/>
    <w:rsid w:val="00595CFE"/>
    <w:rsid w:val="0059610C"/>
    <w:rsid w:val="0059662B"/>
    <w:rsid w:val="00596801"/>
    <w:rsid w:val="00596AE1"/>
    <w:rsid w:val="005971CD"/>
    <w:rsid w:val="005973CF"/>
    <w:rsid w:val="005974B5"/>
    <w:rsid w:val="00597A13"/>
    <w:rsid w:val="00597E82"/>
    <w:rsid w:val="005A02F4"/>
    <w:rsid w:val="005A0402"/>
    <w:rsid w:val="005A087C"/>
    <w:rsid w:val="005A0B9C"/>
    <w:rsid w:val="005A1891"/>
    <w:rsid w:val="005A1A09"/>
    <w:rsid w:val="005A1DB7"/>
    <w:rsid w:val="005A21B0"/>
    <w:rsid w:val="005A23D7"/>
    <w:rsid w:val="005A2418"/>
    <w:rsid w:val="005A2B95"/>
    <w:rsid w:val="005A2E9A"/>
    <w:rsid w:val="005A3BD9"/>
    <w:rsid w:val="005A3BEF"/>
    <w:rsid w:val="005A4EAD"/>
    <w:rsid w:val="005A5857"/>
    <w:rsid w:val="005A59AF"/>
    <w:rsid w:val="005A61AA"/>
    <w:rsid w:val="005A69BF"/>
    <w:rsid w:val="005A6B28"/>
    <w:rsid w:val="005A6C64"/>
    <w:rsid w:val="005A732B"/>
    <w:rsid w:val="005A77B5"/>
    <w:rsid w:val="005A7BDE"/>
    <w:rsid w:val="005A7E92"/>
    <w:rsid w:val="005B0477"/>
    <w:rsid w:val="005B07DF"/>
    <w:rsid w:val="005B1D2A"/>
    <w:rsid w:val="005B1F70"/>
    <w:rsid w:val="005B2194"/>
    <w:rsid w:val="005B2B25"/>
    <w:rsid w:val="005B336E"/>
    <w:rsid w:val="005B3D5D"/>
    <w:rsid w:val="005B412C"/>
    <w:rsid w:val="005B4556"/>
    <w:rsid w:val="005B4B76"/>
    <w:rsid w:val="005B4E94"/>
    <w:rsid w:val="005B5155"/>
    <w:rsid w:val="005B63BE"/>
    <w:rsid w:val="005B6A45"/>
    <w:rsid w:val="005B6B73"/>
    <w:rsid w:val="005B6ECC"/>
    <w:rsid w:val="005B6F87"/>
    <w:rsid w:val="005B719C"/>
    <w:rsid w:val="005B769F"/>
    <w:rsid w:val="005C077C"/>
    <w:rsid w:val="005C09B6"/>
    <w:rsid w:val="005C216A"/>
    <w:rsid w:val="005C2679"/>
    <w:rsid w:val="005C38BE"/>
    <w:rsid w:val="005C3B79"/>
    <w:rsid w:val="005C530C"/>
    <w:rsid w:val="005C5790"/>
    <w:rsid w:val="005C5895"/>
    <w:rsid w:val="005C598D"/>
    <w:rsid w:val="005C632C"/>
    <w:rsid w:val="005C6683"/>
    <w:rsid w:val="005C668A"/>
    <w:rsid w:val="005C6866"/>
    <w:rsid w:val="005C6EC2"/>
    <w:rsid w:val="005C6FCC"/>
    <w:rsid w:val="005C7516"/>
    <w:rsid w:val="005D068F"/>
    <w:rsid w:val="005D0719"/>
    <w:rsid w:val="005D077D"/>
    <w:rsid w:val="005D0CD3"/>
    <w:rsid w:val="005D1103"/>
    <w:rsid w:val="005D13AF"/>
    <w:rsid w:val="005D144D"/>
    <w:rsid w:val="005D1949"/>
    <w:rsid w:val="005D2232"/>
    <w:rsid w:val="005D24E0"/>
    <w:rsid w:val="005D25FF"/>
    <w:rsid w:val="005D2B33"/>
    <w:rsid w:val="005D2BB6"/>
    <w:rsid w:val="005D2D6D"/>
    <w:rsid w:val="005D2F0D"/>
    <w:rsid w:val="005D3006"/>
    <w:rsid w:val="005D352B"/>
    <w:rsid w:val="005D3552"/>
    <w:rsid w:val="005D3659"/>
    <w:rsid w:val="005D4228"/>
    <w:rsid w:val="005D4A83"/>
    <w:rsid w:val="005D51DB"/>
    <w:rsid w:val="005D583D"/>
    <w:rsid w:val="005D5DF1"/>
    <w:rsid w:val="005D651C"/>
    <w:rsid w:val="005D696F"/>
    <w:rsid w:val="005D6A07"/>
    <w:rsid w:val="005D6E6A"/>
    <w:rsid w:val="005D75A9"/>
    <w:rsid w:val="005E01A8"/>
    <w:rsid w:val="005E059B"/>
    <w:rsid w:val="005E0713"/>
    <w:rsid w:val="005E0C75"/>
    <w:rsid w:val="005E0DA8"/>
    <w:rsid w:val="005E0EA6"/>
    <w:rsid w:val="005E0FA7"/>
    <w:rsid w:val="005E2028"/>
    <w:rsid w:val="005E2159"/>
    <w:rsid w:val="005E2582"/>
    <w:rsid w:val="005E2B22"/>
    <w:rsid w:val="005E2E44"/>
    <w:rsid w:val="005E3657"/>
    <w:rsid w:val="005E38A3"/>
    <w:rsid w:val="005E3A00"/>
    <w:rsid w:val="005E3B41"/>
    <w:rsid w:val="005E3B9A"/>
    <w:rsid w:val="005E4005"/>
    <w:rsid w:val="005E41E7"/>
    <w:rsid w:val="005E4A42"/>
    <w:rsid w:val="005E567A"/>
    <w:rsid w:val="005E5816"/>
    <w:rsid w:val="005E5C20"/>
    <w:rsid w:val="005E6667"/>
    <w:rsid w:val="005E6A27"/>
    <w:rsid w:val="005E76A9"/>
    <w:rsid w:val="005E775D"/>
    <w:rsid w:val="005E79CA"/>
    <w:rsid w:val="005E7AF1"/>
    <w:rsid w:val="005F0AB5"/>
    <w:rsid w:val="005F0ECA"/>
    <w:rsid w:val="005F16FB"/>
    <w:rsid w:val="005F1D22"/>
    <w:rsid w:val="005F2C71"/>
    <w:rsid w:val="005F2DE5"/>
    <w:rsid w:val="005F3C19"/>
    <w:rsid w:val="005F3F9E"/>
    <w:rsid w:val="005F402A"/>
    <w:rsid w:val="005F44E8"/>
    <w:rsid w:val="005F45D6"/>
    <w:rsid w:val="005F4D68"/>
    <w:rsid w:val="005F4D6F"/>
    <w:rsid w:val="005F5430"/>
    <w:rsid w:val="005F5767"/>
    <w:rsid w:val="005F5F86"/>
    <w:rsid w:val="005F5FA7"/>
    <w:rsid w:val="005F60C8"/>
    <w:rsid w:val="005F6117"/>
    <w:rsid w:val="005F68D4"/>
    <w:rsid w:val="005F77A9"/>
    <w:rsid w:val="00600C19"/>
    <w:rsid w:val="00600FE2"/>
    <w:rsid w:val="006016D7"/>
    <w:rsid w:val="00601B00"/>
    <w:rsid w:val="00601E50"/>
    <w:rsid w:val="006029E4"/>
    <w:rsid w:val="00602A48"/>
    <w:rsid w:val="00602D16"/>
    <w:rsid w:val="0060386F"/>
    <w:rsid w:val="006039EF"/>
    <w:rsid w:val="00603FC2"/>
    <w:rsid w:val="00604101"/>
    <w:rsid w:val="006048E3"/>
    <w:rsid w:val="00604A54"/>
    <w:rsid w:val="00604BAC"/>
    <w:rsid w:val="00604F2E"/>
    <w:rsid w:val="00605277"/>
    <w:rsid w:val="00605C4E"/>
    <w:rsid w:val="0060603C"/>
    <w:rsid w:val="0060743A"/>
    <w:rsid w:val="006077CB"/>
    <w:rsid w:val="00607C62"/>
    <w:rsid w:val="0061007B"/>
    <w:rsid w:val="0061069C"/>
    <w:rsid w:val="00611538"/>
    <w:rsid w:val="0061178B"/>
    <w:rsid w:val="006119B5"/>
    <w:rsid w:val="006127F1"/>
    <w:rsid w:val="00612A4C"/>
    <w:rsid w:val="00612F08"/>
    <w:rsid w:val="006135EB"/>
    <w:rsid w:val="00613D18"/>
    <w:rsid w:val="00613D19"/>
    <w:rsid w:val="00614263"/>
    <w:rsid w:val="0061462A"/>
    <w:rsid w:val="00614A09"/>
    <w:rsid w:val="00614E11"/>
    <w:rsid w:val="0061504B"/>
    <w:rsid w:val="00615156"/>
    <w:rsid w:val="006151B3"/>
    <w:rsid w:val="006152C7"/>
    <w:rsid w:val="006153F4"/>
    <w:rsid w:val="00615D53"/>
    <w:rsid w:val="00616022"/>
    <w:rsid w:val="00616B15"/>
    <w:rsid w:val="0061705F"/>
    <w:rsid w:val="00617450"/>
    <w:rsid w:val="006212E2"/>
    <w:rsid w:val="0062148C"/>
    <w:rsid w:val="00621548"/>
    <w:rsid w:val="00621805"/>
    <w:rsid w:val="00621A3E"/>
    <w:rsid w:val="00621C5E"/>
    <w:rsid w:val="00621D1F"/>
    <w:rsid w:val="006222D4"/>
    <w:rsid w:val="00622457"/>
    <w:rsid w:val="006224C0"/>
    <w:rsid w:val="0062252E"/>
    <w:rsid w:val="0062261D"/>
    <w:rsid w:val="006226A6"/>
    <w:rsid w:val="00623082"/>
    <w:rsid w:val="00623FEE"/>
    <w:rsid w:val="0062465B"/>
    <w:rsid w:val="0062476C"/>
    <w:rsid w:val="00624866"/>
    <w:rsid w:val="006249BE"/>
    <w:rsid w:val="00624CC2"/>
    <w:rsid w:val="00625243"/>
    <w:rsid w:val="0062634E"/>
    <w:rsid w:val="00626455"/>
    <w:rsid w:val="00627420"/>
    <w:rsid w:val="0062752B"/>
    <w:rsid w:val="00627573"/>
    <w:rsid w:val="00627D27"/>
    <w:rsid w:val="006301EE"/>
    <w:rsid w:val="00630511"/>
    <w:rsid w:val="006308D6"/>
    <w:rsid w:val="00630EB5"/>
    <w:rsid w:val="00631AD5"/>
    <w:rsid w:val="00631B4B"/>
    <w:rsid w:val="00631DD2"/>
    <w:rsid w:val="006327CC"/>
    <w:rsid w:val="00633373"/>
    <w:rsid w:val="00633453"/>
    <w:rsid w:val="00633532"/>
    <w:rsid w:val="00633672"/>
    <w:rsid w:val="006342F7"/>
    <w:rsid w:val="006343AD"/>
    <w:rsid w:val="006349CD"/>
    <w:rsid w:val="006352AE"/>
    <w:rsid w:val="00635E15"/>
    <w:rsid w:val="00635E88"/>
    <w:rsid w:val="00635FE2"/>
    <w:rsid w:val="00636195"/>
    <w:rsid w:val="00636752"/>
    <w:rsid w:val="00636909"/>
    <w:rsid w:val="00637590"/>
    <w:rsid w:val="00640252"/>
    <w:rsid w:val="00640D67"/>
    <w:rsid w:val="0064101D"/>
    <w:rsid w:val="006412C6"/>
    <w:rsid w:val="00641A7B"/>
    <w:rsid w:val="00641E12"/>
    <w:rsid w:val="0064268C"/>
    <w:rsid w:val="00642B66"/>
    <w:rsid w:val="00642CEA"/>
    <w:rsid w:val="00642E16"/>
    <w:rsid w:val="00643C18"/>
    <w:rsid w:val="00643CDB"/>
    <w:rsid w:val="00644232"/>
    <w:rsid w:val="0064523F"/>
    <w:rsid w:val="00646474"/>
    <w:rsid w:val="00647326"/>
    <w:rsid w:val="006476BD"/>
    <w:rsid w:val="00647EB9"/>
    <w:rsid w:val="0065001A"/>
    <w:rsid w:val="0065062C"/>
    <w:rsid w:val="0065068A"/>
    <w:rsid w:val="00650844"/>
    <w:rsid w:val="00650D33"/>
    <w:rsid w:val="00650DCC"/>
    <w:rsid w:val="006510AC"/>
    <w:rsid w:val="006517D1"/>
    <w:rsid w:val="00651C0C"/>
    <w:rsid w:val="00651F24"/>
    <w:rsid w:val="00652093"/>
    <w:rsid w:val="0065259B"/>
    <w:rsid w:val="00652867"/>
    <w:rsid w:val="00652A8C"/>
    <w:rsid w:val="00652EDE"/>
    <w:rsid w:val="0065332D"/>
    <w:rsid w:val="00653764"/>
    <w:rsid w:val="00653B89"/>
    <w:rsid w:val="00653E5D"/>
    <w:rsid w:val="00653F1A"/>
    <w:rsid w:val="006542FA"/>
    <w:rsid w:val="006548AE"/>
    <w:rsid w:val="00654C2E"/>
    <w:rsid w:val="006559B0"/>
    <w:rsid w:val="00655BBC"/>
    <w:rsid w:val="00656011"/>
    <w:rsid w:val="00656CCD"/>
    <w:rsid w:val="00656FAF"/>
    <w:rsid w:val="0065728A"/>
    <w:rsid w:val="0066105F"/>
    <w:rsid w:val="006613C8"/>
    <w:rsid w:val="006619D3"/>
    <w:rsid w:val="00661BCB"/>
    <w:rsid w:val="00661BF1"/>
    <w:rsid w:val="00662D81"/>
    <w:rsid w:val="00662EC7"/>
    <w:rsid w:val="00663A28"/>
    <w:rsid w:val="00663D24"/>
    <w:rsid w:val="00663E27"/>
    <w:rsid w:val="00663E4D"/>
    <w:rsid w:val="00663F7B"/>
    <w:rsid w:val="00664681"/>
    <w:rsid w:val="006646F9"/>
    <w:rsid w:val="00664D7F"/>
    <w:rsid w:val="00664ED2"/>
    <w:rsid w:val="006653F2"/>
    <w:rsid w:val="00665562"/>
    <w:rsid w:val="00665830"/>
    <w:rsid w:val="00665F7F"/>
    <w:rsid w:val="006666E8"/>
    <w:rsid w:val="00666BC9"/>
    <w:rsid w:val="006672BE"/>
    <w:rsid w:val="00667661"/>
    <w:rsid w:val="00670498"/>
    <w:rsid w:val="006706E3"/>
    <w:rsid w:val="006707F0"/>
    <w:rsid w:val="00670CE9"/>
    <w:rsid w:val="00670DC5"/>
    <w:rsid w:val="00670F58"/>
    <w:rsid w:val="00671A1A"/>
    <w:rsid w:val="00672264"/>
    <w:rsid w:val="00672464"/>
    <w:rsid w:val="006726BB"/>
    <w:rsid w:val="00672AFD"/>
    <w:rsid w:val="00672CAB"/>
    <w:rsid w:val="00673B6E"/>
    <w:rsid w:val="006742DD"/>
    <w:rsid w:val="006747CF"/>
    <w:rsid w:val="006747F7"/>
    <w:rsid w:val="00674A8A"/>
    <w:rsid w:val="0067515E"/>
    <w:rsid w:val="00675EB5"/>
    <w:rsid w:val="0067729D"/>
    <w:rsid w:val="006775B7"/>
    <w:rsid w:val="00680508"/>
    <w:rsid w:val="0068054F"/>
    <w:rsid w:val="006807D3"/>
    <w:rsid w:val="00681864"/>
    <w:rsid w:val="0068197A"/>
    <w:rsid w:val="00681F75"/>
    <w:rsid w:val="006820B3"/>
    <w:rsid w:val="0068218F"/>
    <w:rsid w:val="00682991"/>
    <w:rsid w:val="00682A23"/>
    <w:rsid w:val="00682D2E"/>
    <w:rsid w:val="00682F83"/>
    <w:rsid w:val="00683044"/>
    <w:rsid w:val="0068347F"/>
    <w:rsid w:val="006836A9"/>
    <w:rsid w:val="00684747"/>
    <w:rsid w:val="00684952"/>
    <w:rsid w:val="00684B6A"/>
    <w:rsid w:val="00684DDE"/>
    <w:rsid w:val="006852EC"/>
    <w:rsid w:val="00686067"/>
    <w:rsid w:val="00686616"/>
    <w:rsid w:val="00687725"/>
    <w:rsid w:val="00687919"/>
    <w:rsid w:val="00687C31"/>
    <w:rsid w:val="00687C51"/>
    <w:rsid w:val="00690073"/>
    <w:rsid w:val="00690078"/>
    <w:rsid w:val="006900FE"/>
    <w:rsid w:val="0069048C"/>
    <w:rsid w:val="00690A0F"/>
    <w:rsid w:val="00691327"/>
    <w:rsid w:val="006919B4"/>
    <w:rsid w:val="006922F4"/>
    <w:rsid w:val="0069261B"/>
    <w:rsid w:val="00693C47"/>
    <w:rsid w:val="006944B3"/>
    <w:rsid w:val="00694579"/>
    <w:rsid w:val="006945B1"/>
    <w:rsid w:val="00694641"/>
    <w:rsid w:val="00694863"/>
    <w:rsid w:val="00695AB1"/>
    <w:rsid w:val="00695F68"/>
    <w:rsid w:val="00695F7C"/>
    <w:rsid w:val="006973A2"/>
    <w:rsid w:val="006A0097"/>
    <w:rsid w:val="006A05B4"/>
    <w:rsid w:val="006A06DA"/>
    <w:rsid w:val="006A0BDA"/>
    <w:rsid w:val="006A110F"/>
    <w:rsid w:val="006A1B4A"/>
    <w:rsid w:val="006A1C8D"/>
    <w:rsid w:val="006A1DF2"/>
    <w:rsid w:val="006A20A6"/>
    <w:rsid w:val="006A23D5"/>
    <w:rsid w:val="006A24CC"/>
    <w:rsid w:val="006A26E2"/>
    <w:rsid w:val="006A270E"/>
    <w:rsid w:val="006A28CA"/>
    <w:rsid w:val="006A2D8E"/>
    <w:rsid w:val="006A33DB"/>
    <w:rsid w:val="006A3896"/>
    <w:rsid w:val="006A41E1"/>
    <w:rsid w:val="006A426F"/>
    <w:rsid w:val="006A4402"/>
    <w:rsid w:val="006A45AF"/>
    <w:rsid w:val="006A4B3D"/>
    <w:rsid w:val="006A4ECB"/>
    <w:rsid w:val="006A5E7A"/>
    <w:rsid w:val="006A620B"/>
    <w:rsid w:val="006A663E"/>
    <w:rsid w:val="006A67DA"/>
    <w:rsid w:val="006A6F34"/>
    <w:rsid w:val="006A6FF3"/>
    <w:rsid w:val="006A78E8"/>
    <w:rsid w:val="006A7AD2"/>
    <w:rsid w:val="006B07E0"/>
    <w:rsid w:val="006B08B3"/>
    <w:rsid w:val="006B1C59"/>
    <w:rsid w:val="006B1ECD"/>
    <w:rsid w:val="006B24D2"/>
    <w:rsid w:val="006B26A4"/>
    <w:rsid w:val="006B2CC7"/>
    <w:rsid w:val="006B3477"/>
    <w:rsid w:val="006B3B8A"/>
    <w:rsid w:val="006B3F1F"/>
    <w:rsid w:val="006B4095"/>
    <w:rsid w:val="006B4580"/>
    <w:rsid w:val="006B4A51"/>
    <w:rsid w:val="006B4A63"/>
    <w:rsid w:val="006B4BBE"/>
    <w:rsid w:val="006B4F80"/>
    <w:rsid w:val="006B5206"/>
    <w:rsid w:val="006B553D"/>
    <w:rsid w:val="006B580A"/>
    <w:rsid w:val="006B586B"/>
    <w:rsid w:val="006B6486"/>
    <w:rsid w:val="006B665F"/>
    <w:rsid w:val="006B751C"/>
    <w:rsid w:val="006C0C05"/>
    <w:rsid w:val="006C0D84"/>
    <w:rsid w:val="006C0FBB"/>
    <w:rsid w:val="006C1475"/>
    <w:rsid w:val="006C165E"/>
    <w:rsid w:val="006C27BE"/>
    <w:rsid w:val="006C2828"/>
    <w:rsid w:val="006C296B"/>
    <w:rsid w:val="006C2E71"/>
    <w:rsid w:val="006C2F91"/>
    <w:rsid w:val="006C33FD"/>
    <w:rsid w:val="006C3C25"/>
    <w:rsid w:val="006C40D0"/>
    <w:rsid w:val="006C4843"/>
    <w:rsid w:val="006C4915"/>
    <w:rsid w:val="006C4D47"/>
    <w:rsid w:val="006C55D0"/>
    <w:rsid w:val="006C57E6"/>
    <w:rsid w:val="006C5A8A"/>
    <w:rsid w:val="006C5B88"/>
    <w:rsid w:val="006C5BBD"/>
    <w:rsid w:val="006C5CF4"/>
    <w:rsid w:val="006C62D0"/>
    <w:rsid w:val="006C6476"/>
    <w:rsid w:val="006C7269"/>
    <w:rsid w:val="006C77D9"/>
    <w:rsid w:val="006C790D"/>
    <w:rsid w:val="006C7C3B"/>
    <w:rsid w:val="006C7E54"/>
    <w:rsid w:val="006D0374"/>
    <w:rsid w:val="006D09D9"/>
    <w:rsid w:val="006D0B4E"/>
    <w:rsid w:val="006D0CEE"/>
    <w:rsid w:val="006D13AC"/>
    <w:rsid w:val="006D15E1"/>
    <w:rsid w:val="006D20A8"/>
    <w:rsid w:val="006D24CD"/>
    <w:rsid w:val="006D329E"/>
    <w:rsid w:val="006D3591"/>
    <w:rsid w:val="006D39AE"/>
    <w:rsid w:val="006D4C54"/>
    <w:rsid w:val="006D4F33"/>
    <w:rsid w:val="006D5299"/>
    <w:rsid w:val="006D54A9"/>
    <w:rsid w:val="006D5A9B"/>
    <w:rsid w:val="006D65A7"/>
    <w:rsid w:val="006D6EFB"/>
    <w:rsid w:val="006D7085"/>
    <w:rsid w:val="006D724C"/>
    <w:rsid w:val="006D7509"/>
    <w:rsid w:val="006D78EA"/>
    <w:rsid w:val="006E0474"/>
    <w:rsid w:val="006E0D41"/>
    <w:rsid w:val="006E0F88"/>
    <w:rsid w:val="006E0FE8"/>
    <w:rsid w:val="006E22AA"/>
    <w:rsid w:val="006E2454"/>
    <w:rsid w:val="006E2AE1"/>
    <w:rsid w:val="006E3600"/>
    <w:rsid w:val="006E3D0D"/>
    <w:rsid w:val="006E3DF8"/>
    <w:rsid w:val="006E3E16"/>
    <w:rsid w:val="006E401D"/>
    <w:rsid w:val="006E4231"/>
    <w:rsid w:val="006E4297"/>
    <w:rsid w:val="006E4B39"/>
    <w:rsid w:val="006E4C98"/>
    <w:rsid w:val="006E516F"/>
    <w:rsid w:val="006E517F"/>
    <w:rsid w:val="006E5B57"/>
    <w:rsid w:val="006E616C"/>
    <w:rsid w:val="006E64AA"/>
    <w:rsid w:val="006E68A5"/>
    <w:rsid w:val="006E700D"/>
    <w:rsid w:val="006E71F8"/>
    <w:rsid w:val="006E7863"/>
    <w:rsid w:val="006F0998"/>
    <w:rsid w:val="006F0EC0"/>
    <w:rsid w:val="006F102F"/>
    <w:rsid w:val="006F1351"/>
    <w:rsid w:val="006F1B9A"/>
    <w:rsid w:val="006F1EB7"/>
    <w:rsid w:val="006F221E"/>
    <w:rsid w:val="006F2683"/>
    <w:rsid w:val="006F26A5"/>
    <w:rsid w:val="006F28DD"/>
    <w:rsid w:val="006F2F67"/>
    <w:rsid w:val="006F5931"/>
    <w:rsid w:val="006F61A0"/>
    <w:rsid w:val="006F6744"/>
    <w:rsid w:val="006F6902"/>
    <w:rsid w:val="006F6E0A"/>
    <w:rsid w:val="006F72A7"/>
    <w:rsid w:val="006F7532"/>
    <w:rsid w:val="006F79F0"/>
    <w:rsid w:val="006F7B31"/>
    <w:rsid w:val="006F7EF6"/>
    <w:rsid w:val="007001F3"/>
    <w:rsid w:val="00700B37"/>
    <w:rsid w:val="007017E0"/>
    <w:rsid w:val="00701B65"/>
    <w:rsid w:val="007024CE"/>
    <w:rsid w:val="00702824"/>
    <w:rsid w:val="00702F9E"/>
    <w:rsid w:val="007030E9"/>
    <w:rsid w:val="007031CC"/>
    <w:rsid w:val="00703885"/>
    <w:rsid w:val="0070391B"/>
    <w:rsid w:val="0070399A"/>
    <w:rsid w:val="00703AF2"/>
    <w:rsid w:val="00703C36"/>
    <w:rsid w:val="00703E0C"/>
    <w:rsid w:val="00704408"/>
    <w:rsid w:val="00704E00"/>
    <w:rsid w:val="00704E94"/>
    <w:rsid w:val="0070506E"/>
    <w:rsid w:val="0070678B"/>
    <w:rsid w:val="00706880"/>
    <w:rsid w:val="00706D95"/>
    <w:rsid w:val="00706DF1"/>
    <w:rsid w:val="00706DFC"/>
    <w:rsid w:val="00707363"/>
    <w:rsid w:val="007078B9"/>
    <w:rsid w:val="00707AC0"/>
    <w:rsid w:val="00710150"/>
    <w:rsid w:val="00710344"/>
    <w:rsid w:val="007108CA"/>
    <w:rsid w:val="00710E93"/>
    <w:rsid w:val="007117E6"/>
    <w:rsid w:val="007118E6"/>
    <w:rsid w:val="00712F44"/>
    <w:rsid w:val="007134CC"/>
    <w:rsid w:val="0071394B"/>
    <w:rsid w:val="007147C4"/>
    <w:rsid w:val="00714B5A"/>
    <w:rsid w:val="00714F1A"/>
    <w:rsid w:val="0071551C"/>
    <w:rsid w:val="00715BC9"/>
    <w:rsid w:val="007166A9"/>
    <w:rsid w:val="00717337"/>
    <w:rsid w:val="007178F5"/>
    <w:rsid w:val="0071796F"/>
    <w:rsid w:val="00717C30"/>
    <w:rsid w:val="00720308"/>
    <w:rsid w:val="0072137B"/>
    <w:rsid w:val="007231BD"/>
    <w:rsid w:val="00723F38"/>
    <w:rsid w:val="007247FA"/>
    <w:rsid w:val="00724833"/>
    <w:rsid w:val="00724E08"/>
    <w:rsid w:val="007251F2"/>
    <w:rsid w:val="00726143"/>
    <w:rsid w:val="00726218"/>
    <w:rsid w:val="007265C7"/>
    <w:rsid w:val="00726C7C"/>
    <w:rsid w:val="0072711A"/>
    <w:rsid w:val="007272FD"/>
    <w:rsid w:val="007275F5"/>
    <w:rsid w:val="00730E89"/>
    <w:rsid w:val="00730F95"/>
    <w:rsid w:val="00731043"/>
    <w:rsid w:val="0073160E"/>
    <w:rsid w:val="0073227A"/>
    <w:rsid w:val="007324BB"/>
    <w:rsid w:val="00732649"/>
    <w:rsid w:val="00732837"/>
    <w:rsid w:val="0073289F"/>
    <w:rsid w:val="00732CB6"/>
    <w:rsid w:val="007334DB"/>
    <w:rsid w:val="00733B21"/>
    <w:rsid w:val="00733D24"/>
    <w:rsid w:val="0073409B"/>
    <w:rsid w:val="00734306"/>
    <w:rsid w:val="00734875"/>
    <w:rsid w:val="007349EF"/>
    <w:rsid w:val="00735686"/>
    <w:rsid w:val="00735A78"/>
    <w:rsid w:val="00735B8D"/>
    <w:rsid w:val="00735C32"/>
    <w:rsid w:val="00735C67"/>
    <w:rsid w:val="00735C80"/>
    <w:rsid w:val="00735D1A"/>
    <w:rsid w:val="00736011"/>
    <w:rsid w:val="007363BE"/>
    <w:rsid w:val="00736545"/>
    <w:rsid w:val="00736F36"/>
    <w:rsid w:val="00737D05"/>
    <w:rsid w:val="00737E1D"/>
    <w:rsid w:val="00740789"/>
    <w:rsid w:val="00740D8E"/>
    <w:rsid w:val="00740ECB"/>
    <w:rsid w:val="00741231"/>
    <w:rsid w:val="0074142E"/>
    <w:rsid w:val="00741671"/>
    <w:rsid w:val="00741FFF"/>
    <w:rsid w:val="007425A0"/>
    <w:rsid w:val="00742678"/>
    <w:rsid w:val="007430C8"/>
    <w:rsid w:val="00743648"/>
    <w:rsid w:val="00743F7C"/>
    <w:rsid w:val="0074440E"/>
    <w:rsid w:val="00744495"/>
    <w:rsid w:val="00744600"/>
    <w:rsid w:val="007448D8"/>
    <w:rsid w:val="0074495D"/>
    <w:rsid w:val="00744C52"/>
    <w:rsid w:val="00744C6A"/>
    <w:rsid w:val="00744F36"/>
    <w:rsid w:val="0074527C"/>
    <w:rsid w:val="007452BD"/>
    <w:rsid w:val="00745C86"/>
    <w:rsid w:val="00745DED"/>
    <w:rsid w:val="007468F9"/>
    <w:rsid w:val="00746F26"/>
    <w:rsid w:val="00747090"/>
    <w:rsid w:val="0074758D"/>
    <w:rsid w:val="007476FE"/>
    <w:rsid w:val="00750299"/>
    <w:rsid w:val="00750B15"/>
    <w:rsid w:val="00750D19"/>
    <w:rsid w:val="0075119E"/>
    <w:rsid w:val="0075124A"/>
    <w:rsid w:val="00751CC2"/>
    <w:rsid w:val="0075208F"/>
    <w:rsid w:val="00752809"/>
    <w:rsid w:val="0075286A"/>
    <w:rsid w:val="00752A65"/>
    <w:rsid w:val="00752A83"/>
    <w:rsid w:val="00752D91"/>
    <w:rsid w:val="00752F18"/>
    <w:rsid w:val="00753156"/>
    <w:rsid w:val="00753677"/>
    <w:rsid w:val="00753A52"/>
    <w:rsid w:val="00754509"/>
    <w:rsid w:val="00754A59"/>
    <w:rsid w:val="00754B11"/>
    <w:rsid w:val="00755212"/>
    <w:rsid w:val="007552D8"/>
    <w:rsid w:val="00755E24"/>
    <w:rsid w:val="0075610F"/>
    <w:rsid w:val="007563EF"/>
    <w:rsid w:val="00756473"/>
    <w:rsid w:val="0075700D"/>
    <w:rsid w:val="00757046"/>
    <w:rsid w:val="007601DA"/>
    <w:rsid w:val="007603CD"/>
    <w:rsid w:val="007604D0"/>
    <w:rsid w:val="00761088"/>
    <w:rsid w:val="0076121E"/>
    <w:rsid w:val="00761B8A"/>
    <w:rsid w:val="00761D24"/>
    <w:rsid w:val="00762113"/>
    <w:rsid w:val="00762289"/>
    <w:rsid w:val="00762793"/>
    <w:rsid w:val="00762C1F"/>
    <w:rsid w:val="00762DCB"/>
    <w:rsid w:val="00763051"/>
    <w:rsid w:val="00763064"/>
    <w:rsid w:val="00763BD1"/>
    <w:rsid w:val="00763D91"/>
    <w:rsid w:val="00763F22"/>
    <w:rsid w:val="00764349"/>
    <w:rsid w:val="00764356"/>
    <w:rsid w:val="00764494"/>
    <w:rsid w:val="00764595"/>
    <w:rsid w:val="007648B2"/>
    <w:rsid w:val="00765A62"/>
    <w:rsid w:val="0076646B"/>
    <w:rsid w:val="007669F1"/>
    <w:rsid w:val="00766CB3"/>
    <w:rsid w:val="00766CE4"/>
    <w:rsid w:val="00766EE6"/>
    <w:rsid w:val="00767067"/>
    <w:rsid w:val="00767234"/>
    <w:rsid w:val="007672D3"/>
    <w:rsid w:val="00767A74"/>
    <w:rsid w:val="007702F6"/>
    <w:rsid w:val="00770435"/>
    <w:rsid w:val="007704A7"/>
    <w:rsid w:val="00770741"/>
    <w:rsid w:val="00771160"/>
    <w:rsid w:val="007714BF"/>
    <w:rsid w:val="00771507"/>
    <w:rsid w:val="00771821"/>
    <w:rsid w:val="0077185C"/>
    <w:rsid w:val="00772D84"/>
    <w:rsid w:val="007736F3"/>
    <w:rsid w:val="007737D5"/>
    <w:rsid w:val="00773BA8"/>
    <w:rsid w:val="0077448B"/>
    <w:rsid w:val="007749FC"/>
    <w:rsid w:val="00774BFB"/>
    <w:rsid w:val="007750FD"/>
    <w:rsid w:val="0077569F"/>
    <w:rsid w:val="0077572D"/>
    <w:rsid w:val="00775783"/>
    <w:rsid w:val="0077597D"/>
    <w:rsid w:val="00775AFB"/>
    <w:rsid w:val="00776642"/>
    <w:rsid w:val="00776D3F"/>
    <w:rsid w:val="00776F34"/>
    <w:rsid w:val="00776F84"/>
    <w:rsid w:val="0077726A"/>
    <w:rsid w:val="00777315"/>
    <w:rsid w:val="007777BC"/>
    <w:rsid w:val="007804D2"/>
    <w:rsid w:val="00780617"/>
    <w:rsid w:val="00781813"/>
    <w:rsid w:val="007819D2"/>
    <w:rsid w:val="00781AD6"/>
    <w:rsid w:val="00782D2A"/>
    <w:rsid w:val="00783A01"/>
    <w:rsid w:val="00783A7B"/>
    <w:rsid w:val="00784395"/>
    <w:rsid w:val="00784450"/>
    <w:rsid w:val="00784D02"/>
    <w:rsid w:val="007850C3"/>
    <w:rsid w:val="00785119"/>
    <w:rsid w:val="0078730F"/>
    <w:rsid w:val="00787E28"/>
    <w:rsid w:val="00790427"/>
    <w:rsid w:val="0079145C"/>
    <w:rsid w:val="007914D8"/>
    <w:rsid w:val="00792D12"/>
    <w:rsid w:val="00792EF5"/>
    <w:rsid w:val="00792F58"/>
    <w:rsid w:val="00793080"/>
    <w:rsid w:val="00793460"/>
    <w:rsid w:val="007934B1"/>
    <w:rsid w:val="00793776"/>
    <w:rsid w:val="00793A90"/>
    <w:rsid w:val="00793AC9"/>
    <w:rsid w:val="00793C8D"/>
    <w:rsid w:val="0079409B"/>
    <w:rsid w:val="0079487F"/>
    <w:rsid w:val="00794891"/>
    <w:rsid w:val="007948A4"/>
    <w:rsid w:val="00794ACB"/>
    <w:rsid w:val="00794CB7"/>
    <w:rsid w:val="00794EBC"/>
    <w:rsid w:val="0079528C"/>
    <w:rsid w:val="007953C6"/>
    <w:rsid w:val="00795AD0"/>
    <w:rsid w:val="00795EAE"/>
    <w:rsid w:val="00795FAB"/>
    <w:rsid w:val="00796619"/>
    <w:rsid w:val="00796C80"/>
    <w:rsid w:val="00797D7E"/>
    <w:rsid w:val="007A01A1"/>
    <w:rsid w:val="007A074D"/>
    <w:rsid w:val="007A0A4D"/>
    <w:rsid w:val="007A0E49"/>
    <w:rsid w:val="007A2408"/>
    <w:rsid w:val="007A2769"/>
    <w:rsid w:val="007A2C25"/>
    <w:rsid w:val="007A3C14"/>
    <w:rsid w:val="007A3C8D"/>
    <w:rsid w:val="007A43F0"/>
    <w:rsid w:val="007A4782"/>
    <w:rsid w:val="007A4F8B"/>
    <w:rsid w:val="007A521A"/>
    <w:rsid w:val="007A5731"/>
    <w:rsid w:val="007A5936"/>
    <w:rsid w:val="007A5B75"/>
    <w:rsid w:val="007A5E73"/>
    <w:rsid w:val="007A6068"/>
    <w:rsid w:val="007A72BE"/>
    <w:rsid w:val="007A7DF7"/>
    <w:rsid w:val="007A7EEA"/>
    <w:rsid w:val="007B059E"/>
    <w:rsid w:val="007B0749"/>
    <w:rsid w:val="007B0AED"/>
    <w:rsid w:val="007B11A5"/>
    <w:rsid w:val="007B13A9"/>
    <w:rsid w:val="007B183D"/>
    <w:rsid w:val="007B2379"/>
    <w:rsid w:val="007B2732"/>
    <w:rsid w:val="007B29C0"/>
    <w:rsid w:val="007B2AFF"/>
    <w:rsid w:val="007B2B15"/>
    <w:rsid w:val="007B2C4E"/>
    <w:rsid w:val="007B3075"/>
    <w:rsid w:val="007B31D6"/>
    <w:rsid w:val="007B3341"/>
    <w:rsid w:val="007B34B5"/>
    <w:rsid w:val="007B36C5"/>
    <w:rsid w:val="007B3791"/>
    <w:rsid w:val="007B3B61"/>
    <w:rsid w:val="007B42D5"/>
    <w:rsid w:val="007B4CBB"/>
    <w:rsid w:val="007B50C1"/>
    <w:rsid w:val="007B5655"/>
    <w:rsid w:val="007B5C61"/>
    <w:rsid w:val="007B6086"/>
    <w:rsid w:val="007B6118"/>
    <w:rsid w:val="007B66A0"/>
    <w:rsid w:val="007B7D45"/>
    <w:rsid w:val="007C01BA"/>
    <w:rsid w:val="007C0A56"/>
    <w:rsid w:val="007C0D03"/>
    <w:rsid w:val="007C0E76"/>
    <w:rsid w:val="007C1221"/>
    <w:rsid w:val="007C1D14"/>
    <w:rsid w:val="007C269D"/>
    <w:rsid w:val="007C27C1"/>
    <w:rsid w:val="007C2C6A"/>
    <w:rsid w:val="007C2F68"/>
    <w:rsid w:val="007C3223"/>
    <w:rsid w:val="007C3C7F"/>
    <w:rsid w:val="007C3D5E"/>
    <w:rsid w:val="007C43BF"/>
    <w:rsid w:val="007C4A78"/>
    <w:rsid w:val="007C4C26"/>
    <w:rsid w:val="007C4D58"/>
    <w:rsid w:val="007C568B"/>
    <w:rsid w:val="007C5B4B"/>
    <w:rsid w:val="007C6ACB"/>
    <w:rsid w:val="007C70A9"/>
    <w:rsid w:val="007C7E39"/>
    <w:rsid w:val="007C7E48"/>
    <w:rsid w:val="007D0124"/>
    <w:rsid w:val="007D0673"/>
    <w:rsid w:val="007D0CA5"/>
    <w:rsid w:val="007D10EB"/>
    <w:rsid w:val="007D1C8A"/>
    <w:rsid w:val="007D20BF"/>
    <w:rsid w:val="007D2383"/>
    <w:rsid w:val="007D23A4"/>
    <w:rsid w:val="007D2578"/>
    <w:rsid w:val="007D2C2F"/>
    <w:rsid w:val="007D2D25"/>
    <w:rsid w:val="007D3423"/>
    <w:rsid w:val="007D39B1"/>
    <w:rsid w:val="007D3CB4"/>
    <w:rsid w:val="007D3D27"/>
    <w:rsid w:val="007D3DF2"/>
    <w:rsid w:val="007D403D"/>
    <w:rsid w:val="007D43B0"/>
    <w:rsid w:val="007D4536"/>
    <w:rsid w:val="007D474A"/>
    <w:rsid w:val="007D4755"/>
    <w:rsid w:val="007D4774"/>
    <w:rsid w:val="007D4EBD"/>
    <w:rsid w:val="007D5014"/>
    <w:rsid w:val="007D507C"/>
    <w:rsid w:val="007D56EB"/>
    <w:rsid w:val="007D5EF7"/>
    <w:rsid w:val="007D6732"/>
    <w:rsid w:val="007D6E41"/>
    <w:rsid w:val="007D7EA2"/>
    <w:rsid w:val="007D7FB0"/>
    <w:rsid w:val="007E0161"/>
    <w:rsid w:val="007E0258"/>
    <w:rsid w:val="007E042B"/>
    <w:rsid w:val="007E094E"/>
    <w:rsid w:val="007E0AB1"/>
    <w:rsid w:val="007E0B0F"/>
    <w:rsid w:val="007E0E6B"/>
    <w:rsid w:val="007E0EDD"/>
    <w:rsid w:val="007E11FA"/>
    <w:rsid w:val="007E11FE"/>
    <w:rsid w:val="007E1554"/>
    <w:rsid w:val="007E174B"/>
    <w:rsid w:val="007E1B78"/>
    <w:rsid w:val="007E1DB3"/>
    <w:rsid w:val="007E2CB3"/>
    <w:rsid w:val="007E3273"/>
    <w:rsid w:val="007E3725"/>
    <w:rsid w:val="007E3E1B"/>
    <w:rsid w:val="007E45EA"/>
    <w:rsid w:val="007E49AE"/>
    <w:rsid w:val="007E50C3"/>
    <w:rsid w:val="007E513E"/>
    <w:rsid w:val="007E54D8"/>
    <w:rsid w:val="007E56C7"/>
    <w:rsid w:val="007E5AC8"/>
    <w:rsid w:val="007E5CB7"/>
    <w:rsid w:val="007E5E4A"/>
    <w:rsid w:val="007E5EBC"/>
    <w:rsid w:val="007E663F"/>
    <w:rsid w:val="007E7346"/>
    <w:rsid w:val="007E7917"/>
    <w:rsid w:val="007E7BD2"/>
    <w:rsid w:val="007F033A"/>
    <w:rsid w:val="007F0F83"/>
    <w:rsid w:val="007F164C"/>
    <w:rsid w:val="007F17AE"/>
    <w:rsid w:val="007F1C0B"/>
    <w:rsid w:val="007F2377"/>
    <w:rsid w:val="007F2A41"/>
    <w:rsid w:val="007F2E42"/>
    <w:rsid w:val="007F2E76"/>
    <w:rsid w:val="007F31F4"/>
    <w:rsid w:val="007F35AD"/>
    <w:rsid w:val="007F41C1"/>
    <w:rsid w:val="007F421F"/>
    <w:rsid w:val="007F4532"/>
    <w:rsid w:val="007F4AA5"/>
    <w:rsid w:val="007F4FA6"/>
    <w:rsid w:val="007F520D"/>
    <w:rsid w:val="007F5368"/>
    <w:rsid w:val="007F595C"/>
    <w:rsid w:val="007F5BBB"/>
    <w:rsid w:val="007F61EF"/>
    <w:rsid w:val="007F65AE"/>
    <w:rsid w:val="007F685A"/>
    <w:rsid w:val="007F6E61"/>
    <w:rsid w:val="007F7091"/>
    <w:rsid w:val="007F715F"/>
    <w:rsid w:val="007F71E5"/>
    <w:rsid w:val="00800020"/>
    <w:rsid w:val="0080046E"/>
    <w:rsid w:val="00800F83"/>
    <w:rsid w:val="00801019"/>
    <w:rsid w:val="008014AF"/>
    <w:rsid w:val="008018D9"/>
    <w:rsid w:val="00801FF6"/>
    <w:rsid w:val="008020B8"/>
    <w:rsid w:val="008024AA"/>
    <w:rsid w:val="00802501"/>
    <w:rsid w:val="0080287C"/>
    <w:rsid w:val="00803572"/>
    <w:rsid w:val="00803EFF"/>
    <w:rsid w:val="008040F2"/>
    <w:rsid w:val="00804185"/>
    <w:rsid w:val="00804780"/>
    <w:rsid w:val="00804FD6"/>
    <w:rsid w:val="0080593F"/>
    <w:rsid w:val="00806395"/>
    <w:rsid w:val="00806C18"/>
    <w:rsid w:val="00806CA6"/>
    <w:rsid w:val="00806FB9"/>
    <w:rsid w:val="00807CC6"/>
    <w:rsid w:val="00807EAD"/>
    <w:rsid w:val="008105CC"/>
    <w:rsid w:val="008106A7"/>
    <w:rsid w:val="008106BC"/>
    <w:rsid w:val="00810AED"/>
    <w:rsid w:val="00810CE7"/>
    <w:rsid w:val="00810CFA"/>
    <w:rsid w:val="00810E75"/>
    <w:rsid w:val="008110B2"/>
    <w:rsid w:val="0081188A"/>
    <w:rsid w:val="00812522"/>
    <w:rsid w:val="008126AF"/>
    <w:rsid w:val="00812AAE"/>
    <w:rsid w:val="008134A2"/>
    <w:rsid w:val="00813C17"/>
    <w:rsid w:val="00813FCE"/>
    <w:rsid w:val="008140B9"/>
    <w:rsid w:val="0081450D"/>
    <w:rsid w:val="00814AD1"/>
    <w:rsid w:val="00814B38"/>
    <w:rsid w:val="008156B1"/>
    <w:rsid w:val="008159EF"/>
    <w:rsid w:val="00816F66"/>
    <w:rsid w:val="00817136"/>
    <w:rsid w:val="008175A4"/>
    <w:rsid w:val="00817792"/>
    <w:rsid w:val="00817C1B"/>
    <w:rsid w:val="00817F65"/>
    <w:rsid w:val="00820518"/>
    <w:rsid w:val="00822681"/>
    <w:rsid w:val="008226B4"/>
    <w:rsid w:val="008227E1"/>
    <w:rsid w:val="00822AA0"/>
    <w:rsid w:val="00822D5E"/>
    <w:rsid w:val="008236EB"/>
    <w:rsid w:val="008240DD"/>
    <w:rsid w:val="00824428"/>
    <w:rsid w:val="0082511B"/>
    <w:rsid w:val="008257D6"/>
    <w:rsid w:val="00825DC6"/>
    <w:rsid w:val="008266AD"/>
    <w:rsid w:val="008266DB"/>
    <w:rsid w:val="0082670B"/>
    <w:rsid w:val="0082680C"/>
    <w:rsid w:val="00826987"/>
    <w:rsid w:val="00826AB8"/>
    <w:rsid w:val="00826E50"/>
    <w:rsid w:val="00827351"/>
    <w:rsid w:val="0082748D"/>
    <w:rsid w:val="008275ED"/>
    <w:rsid w:val="00827E93"/>
    <w:rsid w:val="008303D4"/>
    <w:rsid w:val="00830933"/>
    <w:rsid w:val="00830A10"/>
    <w:rsid w:val="00830D7F"/>
    <w:rsid w:val="00831B08"/>
    <w:rsid w:val="00831C17"/>
    <w:rsid w:val="00831EF0"/>
    <w:rsid w:val="00831F63"/>
    <w:rsid w:val="00832D02"/>
    <w:rsid w:val="00833E08"/>
    <w:rsid w:val="00833FC9"/>
    <w:rsid w:val="00833FD7"/>
    <w:rsid w:val="00835A4E"/>
    <w:rsid w:val="008360BF"/>
    <w:rsid w:val="00836B73"/>
    <w:rsid w:val="00836F36"/>
    <w:rsid w:val="008403FF"/>
    <w:rsid w:val="00840CE3"/>
    <w:rsid w:val="008410B4"/>
    <w:rsid w:val="0084124B"/>
    <w:rsid w:val="008424D9"/>
    <w:rsid w:val="00842BAE"/>
    <w:rsid w:val="00843AE4"/>
    <w:rsid w:val="00844CFD"/>
    <w:rsid w:val="00844F39"/>
    <w:rsid w:val="00845241"/>
    <w:rsid w:val="00845782"/>
    <w:rsid w:val="00845859"/>
    <w:rsid w:val="00845946"/>
    <w:rsid w:val="00845D6E"/>
    <w:rsid w:val="008460E1"/>
    <w:rsid w:val="008461B6"/>
    <w:rsid w:val="0084642B"/>
    <w:rsid w:val="00846DBF"/>
    <w:rsid w:val="00846DE8"/>
    <w:rsid w:val="00847407"/>
    <w:rsid w:val="00847594"/>
    <w:rsid w:val="008479C3"/>
    <w:rsid w:val="00847A1E"/>
    <w:rsid w:val="00847BF0"/>
    <w:rsid w:val="00851562"/>
    <w:rsid w:val="008517D2"/>
    <w:rsid w:val="00851B90"/>
    <w:rsid w:val="00851BFA"/>
    <w:rsid w:val="00852933"/>
    <w:rsid w:val="00852B28"/>
    <w:rsid w:val="00852F3C"/>
    <w:rsid w:val="008536B3"/>
    <w:rsid w:val="00853F14"/>
    <w:rsid w:val="008549F3"/>
    <w:rsid w:val="00854A78"/>
    <w:rsid w:val="00854E85"/>
    <w:rsid w:val="00855456"/>
    <w:rsid w:val="00856175"/>
    <w:rsid w:val="008561E1"/>
    <w:rsid w:val="0085691C"/>
    <w:rsid w:val="00856B7A"/>
    <w:rsid w:val="00856DF3"/>
    <w:rsid w:val="00856EAE"/>
    <w:rsid w:val="008572D5"/>
    <w:rsid w:val="008574F7"/>
    <w:rsid w:val="00857506"/>
    <w:rsid w:val="00861550"/>
    <w:rsid w:val="0086183A"/>
    <w:rsid w:val="0086185D"/>
    <w:rsid w:val="008622F6"/>
    <w:rsid w:val="00862AED"/>
    <w:rsid w:val="00862C55"/>
    <w:rsid w:val="00863115"/>
    <w:rsid w:val="0086381C"/>
    <w:rsid w:val="008639E0"/>
    <w:rsid w:val="00863F32"/>
    <w:rsid w:val="0086409F"/>
    <w:rsid w:val="00864526"/>
    <w:rsid w:val="00864B98"/>
    <w:rsid w:val="00864F81"/>
    <w:rsid w:val="00864FAA"/>
    <w:rsid w:val="00865056"/>
    <w:rsid w:val="00865424"/>
    <w:rsid w:val="008655D6"/>
    <w:rsid w:val="00865AFD"/>
    <w:rsid w:val="00865EC1"/>
    <w:rsid w:val="00866524"/>
    <w:rsid w:val="00866884"/>
    <w:rsid w:val="00867621"/>
    <w:rsid w:val="0086797A"/>
    <w:rsid w:val="00867F72"/>
    <w:rsid w:val="00870152"/>
    <w:rsid w:val="0087026F"/>
    <w:rsid w:val="00870393"/>
    <w:rsid w:val="008704BE"/>
    <w:rsid w:val="008707F8"/>
    <w:rsid w:val="00870F8A"/>
    <w:rsid w:val="00871030"/>
    <w:rsid w:val="00872474"/>
    <w:rsid w:val="008726A4"/>
    <w:rsid w:val="008729FC"/>
    <w:rsid w:val="00872AE5"/>
    <w:rsid w:val="00872DED"/>
    <w:rsid w:val="008733B0"/>
    <w:rsid w:val="0087358A"/>
    <w:rsid w:val="008736B3"/>
    <w:rsid w:val="0087444A"/>
    <w:rsid w:val="00874AF8"/>
    <w:rsid w:val="00874E6D"/>
    <w:rsid w:val="008753E1"/>
    <w:rsid w:val="0087541F"/>
    <w:rsid w:val="0087554B"/>
    <w:rsid w:val="00875B49"/>
    <w:rsid w:val="00875BBE"/>
    <w:rsid w:val="0087639D"/>
    <w:rsid w:val="00876C1F"/>
    <w:rsid w:val="00876CCA"/>
    <w:rsid w:val="00876D74"/>
    <w:rsid w:val="008771E4"/>
    <w:rsid w:val="008771F9"/>
    <w:rsid w:val="00877E04"/>
    <w:rsid w:val="00880109"/>
    <w:rsid w:val="00880462"/>
    <w:rsid w:val="008809DF"/>
    <w:rsid w:val="008813BE"/>
    <w:rsid w:val="008815D9"/>
    <w:rsid w:val="008819DD"/>
    <w:rsid w:val="00882476"/>
    <w:rsid w:val="00882A2D"/>
    <w:rsid w:val="00882F07"/>
    <w:rsid w:val="00883089"/>
    <w:rsid w:val="00883749"/>
    <w:rsid w:val="00884050"/>
    <w:rsid w:val="00884B3E"/>
    <w:rsid w:val="008854D3"/>
    <w:rsid w:val="008855F4"/>
    <w:rsid w:val="008856CA"/>
    <w:rsid w:val="008858BD"/>
    <w:rsid w:val="00885ACA"/>
    <w:rsid w:val="00885FA5"/>
    <w:rsid w:val="00886865"/>
    <w:rsid w:val="008871DF"/>
    <w:rsid w:val="00887496"/>
    <w:rsid w:val="00887F54"/>
    <w:rsid w:val="00890070"/>
    <w:rsid w:val="00890729"/>
    <w:rsid w:val="00890771"/>
    <w:rsid w:val="008907AE"/>
    <w:rsid w:val="0089087D"/>
    <w:rsid w:val="008908E8"/>
    <w:rsid w:val="008922C4"/>
    <w:rsid w:val="00892631"/>
    <w:rsid w:val="00892704"/>
    <w:rsid w:val="00893408"/>
    <w:rsid w:val="0089378F"/>
    <w:rsid w:val="00893F29"/>
    <w:rsid w:val="00893F38"/>
    <w:rsid w:val="008941B6"/>
    <w:rsid w:val="0089488E"/>
    <w:rsid w:val="008948EB"/>
    <w:rsid w:val="00894A0A"/>
    <w:rsid w:val="00894D75"/>
    <w:rsid w:val="00894FD0"/>
    <w:rsid w:val="00895011"/>
    <w:rsid w:val="00895B6E"/>
    <w:rsid w:val="008960EF"/>
    <w:rsid w:val="0089635E"/>
    <w:rsid w:val="00896376"/>
    <w:rsid w:val="0089642D"/>
    <w:rsid w:val="0089722C"/>
    <w:rsid w:val="00897600"/>
    <w:rsid w:val="008A0218"/>
    <w:rsid w:val="008A0460"/>
    <w:rsid w:val="008A0D65"/>
    <w:rsid w:val="008A0DEE"/>
    <w:rsid w:val="008A1527"/>
    <w:rsid w:val="008A1749"/>
    <w:rsid w:val="008A1E01"/>
    <w:rsid w:val="008A21A9"/>
    <w:rsid w:val="008A2540"/>
    <w:rsid w:val="008A2EC6"/>
    <w:rsid w:val="008A2F38"/>
    <w:rsid w:val="008A3135"/>
    <w:rsid w:val="008A37DA"/>
    <w:rsid w:val="008A3900"/>
    <w:rsid w:val="008A408A"/>
    <w:rsid w:val="008A4183"/>
    <w:rsid w:val="008A443E"/>
    <w:rsid w:val="008A4C28"/>
    <w:rsid w:val="008A5DDD"/>
    <w:rsid w:val="008A5E30"/>
    <w:rsid w:val="008A5EE1"/>
    <w:rsid w:val="008A6949"/>
    <w:rsid w:val="008A6A32"/>
    <w:rsid w:val="008A6B34"/>
    <w:rsid w:val="008A70D4"/>
    <w:rsid w:val="008A7737"/>
    <w:rsid w:val="008A7B7C"/>
    <w:rsid w:val="008B0A9D"/>
    <w:rsid w:val="008B0C20"/>
    <w:rsid w:val="008B10DD"/>
    <w:rsid w:val="008B177E"/>
    <w:rsid w:val="008B19A9"/>
    <w:rsid w:val="008B1FB3"/>
    <w:rsid w:val="008B260D"/>
    <w:rsid w:val="008B2B3A"/>
    <w:rsid w:val="008B35AC"/>
    <w:rsid w:val="008B384B"/>
    <w:rsid w:val="008B3D44"/>
    <w:rsid w:val="008B40BB"/>
    <w:rsid w:val="008B4283"/>
    <w:rsid w:val="008B448B"/>
    <w:rsid w:val="008B4D88"/>
    <w:rsid w:val="008B52D2"/>
    <w:rsid w:val="008B5716"/>
    <w:rsid w:val="008B5A77"/>
    <w:rsid w:val="008B5C8D"/>
    <w:rsid w:val="008B5D31"/>
    <w:rsid w:val="008B5E63"/>
    <w:rsid w:val="008B6186"/>
    <w:rsid w:val="008B6475"/>
    <w:rsid w:val="008B674A"/>
    <w:rsid w:val="008B6BAD"/>
    <w:rsid w:val="008B6C06"/>
    <w:rsid w:val="008B6CBA"/>
    <w:rsid w:val="008C0479"/>
    <w:rsid w:val="008C0525"/>
    <w:rsid w:val="008C0E9C"/>
    <w:rsid w:val="008C2512"/>
    <w:rsid w:val="008C2AA2"/>
    <w:rsid w:val="008C2F1E"/>
    <w:rsid w:val="008C3181"/>
    <w:rsid w:val="008C39C7"/>
    <w:rsid w:val="008C3AF6"/>
    <w:rsid w:val="008C45CD"/>
    <w:rsid w:val="008C47B2"/>
    <w:rsid w:val="008C4A93"/>
    <w:rsid w:val="008C5079"/>
    <w:rsid w:val="008C56C0"/>
    <w:rsid w:val="008C57BC"/>
    <w:rsid w:val="008C59E3"/>
    <w:rsid w:val="008C5A00"/>
    <w:rsid w:val="008C5E25"/>
    <w:rsid w:val="008C5E87"/>
    <w:rsid w:val="008C650E"/>
    <w:rsid w:val="008C6513"/>
    <w:rsid w:val="008C6652"/>
    <w:rsid w:val="008C66E9"/>
    <w:rsid w:val="008C6A40"/>
    <w:rsid w:val="008C6C5A"/>
    <w:rsid w:val="008C6CAD"/>
    <w:rsid w:val="008C6D3E"/>
    <w:rsid w:val="008C6EE5"/>
    <w:rsid w:val="008C7B9E"/>
    <w:rsid w:val="008C7FB7"/>
    <w:rsid w:val="008C7FC5"/>
    <w:rsid w:val="008D05B5"/>
    <w:rsid w:val="008D060A"/>
    <w:rsid w:val="008D07FD"/>
    <w:rsid w:val="008D0A5A"/>
    <w:rsid w:val="008D0ED3"/>
    <w:rsid w:val="008D0F6F"/>
    <w:rsid w:val="008D108C"/>
    <w:rsid w:val="008D1690"/>
    <w:rsid w:val="008D1DCF"/>
    <w:rsid w:val="008D2273"/>
    <w:rsid w:val="008D2C46"/>
    <w:rsid w:val="008D35E3"/>
    <w:rsid w:val="008D418A"/>
    <w:rsid w:val="008D4BA7"/>
    <w:rsid w:val="008D4CB7"/>
    <w:rsid w:val="008D55DC"/>
    <w:rsid w:val="008D5996"/>
    <w:rsid w:val="008D5C3C"/>
    <w:rsid w:val="008D6588"/>
    <w:rsid w:val="008D6CE0"/>
    <w:rsid w:val="008E06F2"/>
    <w:rsid w:val="008E0A6F"/>
    <w:rsid w:val="008E0D92"/>
    <w:rsid w:val="008E15B5"/>
    <w:rsid w:val="008E1D21"/>
    <w:rsid w:val="008E1F97"/>
    <w:rsid w:val="008E2028"/>
    <w:rsid w:val="008E2C4A"/>
    <w:rsid w:val="008E2CD7"/>
    <w:rsid w:val="008E2D7A"/>
    <w:rsid w:val="008E2E78"/>
    <w:rsid w:val="008E35EF"/>
    <w:rsid w:val="008E3728"/>
    <w:rsid w:val="008E39D8"/>
    <w:rsid w:val="008E458A"/>
    <w:rsid w:val="008E4607"/>
    <w:rsid w:val="008E4869"/>
    <w:rsid w:val="008E4FE9"/>
    <w:rsid w:val="008E5453"/>
    <w:rsid w:val="008E568A"/>
    <w:rsid w:val="008E572C"/>
    <w:rsid w:val="008E60C5"/>
    <w:rsid w:val="008E6BE3"/>
    <w:rsid w:val="008E6EE0"/>
    <w:rsid w:val="008E7442"/>
    <w:rsid w:val="008E7465"/>
    <w:rsid w:val="008E75C8"/>
    <w:rsid w:val="008E75CF"/>
    <w:rsid w:val="008E7C62"/>
    <w:rsid w:val="008E7DF1"/>
    <w:rsid w:val="008F009C"/>
    <w:rsid w:val="008F013B"/>
    <w:rsid w:val="008F0192"/>
    <w:rsid w:val="008F0771"/>
    <w:rsid w:val="008F0AA7"/>
    <w:rsid w:val="008F0F8C"/>
    <w:rsid w:val="008F1132"/>
    <w:rsid w:val="008F2133"/>
    <w:rsid w:val="008F2E33"/>
    <w:rsid w:val="008F4DF4"/>
    <w:rsid w:val="008F52C6"/>
    <w:rsid w:val="008F53C0"/>
    <w:rsid w:val="008F5E55"/>
    <w:rsid w:val="008F5FCE"/>
    <w:rsid w:val="008F6CBB"/>
    <w:rsid w:val="008F6CC3"/>
    <w:rsid w:val="008F70BA"/>
    <w:rsid w:val="008F770D"/>
    <w:rsid w:val="00900147"/>
    <w:rsid w:val="009008C9"/>
    <w:rsid w:val="00900A1C"/>
    <w:rsid w:val="00900CBB"/>
    <w:rsid w:val="00900ECE"/>
    <w:rsid w:val="00901095"/>
    <w:rsid w:val="0090145C"/>
    <w:rsid w:val="009016C2"/>
    <w:rsid w:val="00901930"/>
    <w:rsid w:val="00901E47"/>
    <w:rsid w:val="009020D6"/>
    <w:rsid w:val="009023BE"/>
    <w:rsid w:val="0090317A"/>
    <w:rsid w:val="00903258"/>
    <w:rsid w:val="00903AB6"/>
    <w:rsid w:val="00903BB3"/>
    <w:rsid w:val="00903DA9"/>
    <w:rsid w:val="009046FF"/>
    <w:rsid w:val="00904936"/>
    <w:rsid w:val="00904AF3"/>
    <w:rsid w:val="00904E40"/>
    <w:rsid w:val="0090501C"/>
    <w:rsid w:val="009051C5"/>
    <w:rsid w:val="0090561F"/>
    <w:rsid w:val="00905D6B"/>
    <w:rsid w:val="0090611A"/>
    <w:rsid w:val="00906B0D"/>
    <w:rsid w:val="00906C66"/>
    <w:rsid w:val="00906E00"/>
    <w:rsid w:val="00906FBC"/>
    <w:rsid w:val="00907E2F"/>
    <w:rsid w:val="00910567"/>
    <w:rsid w:val="00910A69"/>
    <w:rsid w:val="009119FE"/>
    <w:rsid w:val="00911C43"/>
    <w:rsid w:val="00912676"/>
    <w:rsid w:val="00913485"/>
    <w:rsid w:val="009135BE"/>
    <w:rsid w:val="00913A58"/>
    <w:rsid w:val="00913F0E"/>
    <w:rsid w:val="009141CA"/>
    <w:rsid w:val="009144A0"/>
    <w:rsid w:val="00914641"/>
    <w:rsid w:val="009157A5"/>
    <w:rsid w:val="00916A5E"/>
    <w:rsid w:val="0091765F"/>
    <w:rsid w:val="00917B38"/>
    <w:rsid w:val="00917E88"/>
    <w:rsid w:val="0092010D"/>
    <w:rsid w:val="00920C11"/>
    <w:rsid w:val="00920EDC"/>
    <w:rsid w:val="00920FD2"/>
    <w:rsid w:val="009210CA"/>
    <w:rsid w:val="00921461"/>
    <w:rsid w:val="009217DA"/>
    <w:rsid w:val="00921E96"/>
    <w:rsid w:val="00922BFC"/>
    <w:rsid w:val="00922E38"/>
    <w:rsid w:val="009230EB"/>
    <w:rsid w:val="00923416"/>
    <w:rsid w:val="00923434"/>
    <w:rsid w:val="00923ACF"/>
    <w:rsid w:val="00924728"/>
    <w:rsid w:val="00924B2D"/>
    <w:rsid w:val="00924FED"/>
    <w:rsid w:val="009252C4"/>
    <w:rsid w:val="009253E4"/>
    <w:rsid w:val="00925C82"/>
    <w:rsid w:val="00925CDA"/>
    <w:rsid w:val="009262F9"/>
    <w:rsid w:val="0092737D"/>
    <w:rsid w:val="009277B8"/>
    <w:rsid w:val="00927D57"/>
    <w:rsid w:val="00930847"/>
    <w:rsid w:val="00930C5D"/>
    <w:rsid w:val="00931123"/>
    <w:rsid w:val="00931371"/>
    <w:rsid w:val="009315B7"/>
    <w:rsid w:val="00931D1B"/>
    <w:rsid w:val="00932FE1"/>
    <w:rsid w:val="009332D7"/>
    <w:rsid w:val="00934736"/>
    <w:rsid w:val="009361B7"/>
    <w:rsid w:val="009364BC"/>
    <w:rsid w:val="00937018"/>
    <w:rsid w:val="009372CA"/>
    <w:rsid w:val="009375E5"/>
    <w:rsid w:val="0093776A"/>
    <w:rsid w:val="00937A65"/>
    <w:rsid w:val="00937FA6"/>
    <w:rsid w:val="0094022C"/>
    <w:rsid w:val="009402CA"/>
    <w:rsid w:val="009407ED"/>
    <w:rsid w:val="00940811"/>
    <w:rsid w:val="009417EF"/>
    <w:rsid w:val="00941F71"/>
    <w:rsid w:val="009425C5"/>
    <w:rsid w:val="00942773"/>
    <w:rsid w:val="00942A4F"/>
    <w:rsid w:val="00942E32"/>
    <w:rsid w:val="00943175"/>
    <w:rsid w:val="00943212"/>
    <w:rsid w:val="00943FBF"/>
    <w:rsid w:val="0094485B"/>
    <w:rsid w:val="00944B53"/>
    <w:rsid w:val="00945AC9"/>
    <w:rsid w:val="00945C98"/>
    <w:rsid w:val="00946327"/>
    <w:rsid w:val="00946371"/>
    <w:rsid w:val="009464DA"/>
    <w:rsid w:val="0094654E"/>
    <w:rsid w:val="009465C9"/>
    <w:rsid w:val="00946881"/>
    <w:rsid w:val="00946D21"/>
    <w:rsid w:val="00947359"/>
    <w:rsid w:val="00947393"/>
    <w:rsid w:val="00950660"/>
    <w:rsid w:val="0095087B"/>
    <w:rsid w:val="009508C9"/>
    <w:rsid w:val="00950B23"/>
    <w:rsid w:val="00951B79"/>
    <w:rsid w:val="00951B7F"/>
    <w:rsid w:val="009520B8"/>
    <w:rsid w:val="00952546"/>
    <w:rsid w:val="009529FF"/>
    <w:rsid w:val="00952A7A"/>
    <w:rsid w:val="00953273"/>
    <w:rsid w:val="0095358C"/>
    <w:rsid w:val="009537F5"/>
    <w:rsid w:val="009539CE"/>
    <w:rsid w:val="00953BE2"/>
    <w:rsid w:val="00953E06"/>
    <w:rsid w:val="00953F66"/>
    <w:rsid w:val="0095423B"/>
    <w:rsid w:val="009545CB"/>
    <w:rsid w:val="009546E1"/>
    <w:rsid w:val="00954859"/>
    <w:rsid w:val="009558CD"/>
    <w:rsid w:val="00955A9C"/>
    <w:rsid w:val="009566B7"/>
    <w:rsid w:val="00957AAB"/>
    <w:rsid w:val="00957E64"/>
    <w:rsid w:val="00957E7A"/>
    <w:rsid w:val="00957F64"/>
    <w:rsid w:val="00960480"/>
    <w:rsid w:val="00960A33"/>
    <w:rsid w:val="009617A6"/>
    <w:rsid w:val="009619B1"/>
    <w:rsid w:val="00962226"/>
    <w:rsid w:val="00962561"/>
    <w:rsid w:val="009629FD"/>
    <w:rsid w:val="00962F27"/>
    <w:rsid w:val="009630B6"/>
    <w:rsid w:val="0096313A"/>
    <w:rsid w:val="009631F4"/>
    <w:rsid w:val="0096391E"/>
    <w:rsid w:val="00963A2B"/>
    <w:rsid w:val="00963B37"/>
    <w:rsid w:val="00963BF3"/>
    <w:rsid w:val="00963DC0"/>
    <w:rsid w:val="00963EC8"/>
    <w:rsid w:val="00964580"/>
    <w:rsid w:val="009645BF"/>
    <w:rsid w:val="00964DD5"/>
    <w:rsid w:val="009650D9"/>
    <w:rsid w:val="0096539B"/>
    <w:rsid w:val="0096596B"/>
    <w:rsid w:val="00965BA3"/>
    <w:rsid w:val="00965D83"/>
    <w:rsid w:val="00966239"/>
    <w:rsid w:val="00966CB9"/>
    <w:rsid w:val="00966D7C"/>
    <w:rsid w:val="009671C5"/>
    <w:rsid w:val="009676B7"/>
    <w:rsid w:val="00967C47"/>
    <w:rsid w:val="00967E16"/>
    <w:rsid w:val="009704F4"/>
    <w:rsid w:val="00970811"/>
    <w:rsid w:val="00970B2B"/>
    <w:rsid w:val="00970E5E"/>
    <w:rsid w:val="0097149C"/>
    <w:rsid w:val="00971E55"/>
    <w:rsid w:val="009720DD"/>
    <w:rsid w:val="00972169"/>
    <w:rsid w:val="009722F2"/>
    <w:rsid w:val="0097259A"/>
    <w:rsid w:val="009725D0"/>
    <w:rsid w:val="0097292F"/>
    <w:rsid w:val="009731A7"/>
    <w:rsid w:val="009734C0"/>
    <w:rsid w:val="00973683"/>
    <w:rsid w:val="00973C9F"/>
    <w:rsid w:val="00974110"/>
    <w:rsid w:val="009746DD"/>
    <w:rsid w:val="00974847"/>
    <w:rsid w:val="00974CF4"/>
    <w:rsid w:val="00974D55"/>
    <w:rsid w:val="009750D0"/>
    <w:rsid w:val="009752CB"/>
    <w:rsid w:val="00975559"/>
    <w:rsid w:val="009756A4"/>
    <w:rsid w:val="00975A2A"/>
    <w:rsid w:val="00976041"/>
    <w:rsid w:val="00976060"/>
    <w:rsid w:val="0097626E"/>
    <w:rsid w:val="009762F8"/>
    <w:rsid w:val="0097633B"/>
    <w:rsid w:val="00976364"/>
    <w:rsid w:val="009763FD"/>
    <w:rsid w:val="00976B62"/>
    <w:rsid w:val="00976EA7"/>
    <w:rsid w:val="00977317"/>
    <w:rsid w:val="0098079C"/>
    <w:rsid w:val="00981060"/>
    <w:rsid w:val="009812BA"/>
    <w:rsid w:val="00982366"/>
    <w:rsid w:val="00982553"/>
    <w:rsid w:val="009828D6"/>
    <w:rsid w:val="00983317"/>
    <w:rsid w:val="00983910"/>
    <w:rsid w:val="00983D84"/>
    <w:rsid w:val="00984033"/>
    <w:rsid w:val="0098561B"/>
    <w:rsid w:val="00985674"/>
    <w:rsid w:val="009859EA"/>
    <w:rsid w:val="009863CF"/>
    <w:rsid w:val="00986489"/>
    <w:rsid w:val="00986765"/>
    <w:rsid w:val="00986880"/>
    <w:rsid w:val="009868A8"/>
    <w:rsid w:val="00986A63"/>
    <w:rsid w:val="00986EF3"/>
    <w:rsid w:val="0098733C"/>
    <w:rsid w:val="00987DE8"/>
    <w:rsid w:val="009900CB"/>
    <w:rsid w:val="0099060B"/>
    <w:rsid w:val="0099062F"/>
    <w:rsid w:val="0099075B"/>
    <w:rsid w:val="00990E8B"/>
    <w:rsid w:val="009913BC"/>
    <w:rsid w:val="00991702"/>
    <w:rsid w:val="0099217B"/>
    <w:rsid w:val="009925D8"/>
    <w:rsid w:val="00992D26"/>
    <w:rsid w:val="00992D8D"/>
    <w:rsid w:val="00993AAA"/>
    <w:rsid w:val="009947E5"/>
    <w:rsid w:val="00995458"/>
    <w:rsid w:val="00995CE4"/>
    <w:rsid w:val="00995DF1"/>
    <w:rsid w:val="009961E5"/>
    <w:rsid w:val="00996BB4"/>
    <w:rsid w:val="0099714C"/>
    <w:rsid w:val="00997341"/>
    <w:rsid w:val="00997D48"/>
    <w:rsid w:val="009A02FA"/>
    <w:rsid w:val="009A02FF"/>
    <w:rsid w:val="009A0801"/>
    <w:rsid w:val="009A1120"/>
    <w:rsid w:val="009A198A"/>
    <w:rsid w:val="009A1AC0"/>
    <w:rsid w:val="009A22C5"/>
    <w:rsid w:val="009A2EF2"/>
    <w:rsid w:val="009A3CB5"/>
    <w:rsid w:val="009A3D98"/>
    <w:rsid w:val="009A3E75"/>
    <w:rsid w:val="009A4254"/>
    <w:rsid w:val="009A49AE"/>
    <w:rsid w:val="009A56BC"/>
    <w:rsid w:val="009A5819"/>
    <w:rsid w:val="009A6281"/>
    <w:rsid w:val="009A62ED"/>
    <w:rsid w:val="009A6613"/>
    <w:rsid w:val="009A6DF6"/>
    <w:rsid w:val="009A738A"/>
    <w:rsid w:val="009A73D1"/>
    <w:rsid w:val="009A7958"/>
    <w:rsid w:val="009A7C50"/>
    <w:rsid w:val="009B0067"/>
    <w:rsid w:val="009B028A"/>
    <w:rsid w:val="009B07FB"/>
    <w:rsid w:val="009B1BB8"/>
    <w:rsid w:val="009B254F"/>
    <w:rsid w:val="009B2611"/>
    <w:rsid w:val="009B2B42"/>
    <w:rsid w:val="009B2C84"/>
    <w:rsid w:val="009B2F72"/>
    <w:rsid w:val="009B367C"/>
    <w:rsid w:val="009B37C7"/>
    <w:rsid w:val="009B477B"/>
    <w:rsid w:val="009B4B26"/>
    <w:rsid w:val="009B5B8F"/>
    <w:rsid w:val="009B5F33"/>
    <w:rsid w:val="009B6310"/>
    <w:rsid w:val="009B695D"/>
    <w:rsid w:val="009B6C24"/>
    <w:rsid w:val="009B729D"/>
    <w:rsid w:val="009B740B"/>
    <w:rsid w:val="009B7A74"/>
    <w:rsid w:val="009B7EC5"/>
    <w:rsid w:val="009C0232"/>
    <w:rsid w:val="009C03C2"/>
    <w:rsid w:val="009C0761"/>
    <w:rsid w:val="009C0B9F"/>
    <w:rsid w:val="009C16F1"/>
    <w:rsid w:val="009C182C"/>
    <w:rsid w:val="009C22BE"/>
    <w:rsid w:val="009C2679"/>
    <w:rsid w:val="009C2A55"/>
    <w:rsid w:val="009C3CCF"/>
    <w:rsid w:val="009C3F03"/>
    <w:rsid w:val="009C4437"/>
    <w:rsid w:val="009C44A1"/>
    <w:rsid w:val="009C45AA"/>
    <w:rsid w:val="009C45D3"/>
    <w:rsid w:val="009C496F"/>
    <w:rsid w:val="009C5213"/>
    <w:rsid w:val="009C53F0"/>
    <w:rsid w:val="009C5517"/>
    <w:rsid w:val="009C5C4E"/>
    <w:rsid w:val="009C5F28"/>
    <w:rsid w:val="009C65CD"/>
    <w:rsid w:val="009C69E0"/>
    <w:rsid w:val="009C6D30"/>
    <w:rsid w:val="009C78BC"/>
    <w:rsid w:val="009C7BD1"/>
    <w:rsid w:val="009C7E6B"/>
    <w:rsid w:val="009D0202"/>
    <w:rsid w:val="009D08DA"/>
    <w:rsid w:val="009D09D3"/>
    <w:rsid w:val="009D0C26"/>
    <w:rsid w:val="009D0E6F"/>
    <w:rsid w:val="009D0F64"/>
    <w:rsid w:val="009D1221"/>
    <w:rsid w:val="009D178C"/>
    <w:rsid w:val="009D17F6"/>
    <w:rsid w:val="009D1B3D"/>
    <w:rsid w:val="009D2020"/>
    <w:rsid w:val="009D26F2"/>
    <w:rsid w:val="009D28E5"/>
    <w:rsid w:val="009D2BFF"/>
    <w:rsid w:val="009D2C92"/>
    <w:rsid w:val="009D31E3"/>
    <w:rsid w:val="009D3647"/>
    <w:rsid w:val="009D3D43"/>
    <w:rsid w:val="009D46AD"/>
    <w:rsid w:val="009D4A10"/>
    <w:rsid w:val="009D4B99"/>
    <w:rsid w:val="009D5045"/>
    <w:rsid w:val="009D523C"/>
    <w:rsid w:val="009D525B"/>
    <w:rsid w:val="009D58BB"/>
    <w:rsid w:val="009D5D6B"/>
    <w:rsid w:val="009D655E"/>
    <w:rsid w:val="009D6836"/>
    <w:rsid w:val="009D6AA7"/>
    <w:rsid w:val="009D6E01"/>
    <w:rsid w:val="009D7769"/>
    <w:rsid w:val="009D7963"/>
    <w:rsid w:val="009D7E25"/>
    <w:rsid w:val="009E0917"/>
    <w:rsid w:val="009E0A10"/>
    <w:rsid w:val="009E0D17"/>
    <w:rsid w:val="009E0F34"/>
    <w:rsid w:val="009E1748"/>
    <w:rsid w:val="009E19CD"/>
    <w:rsid w:val="009E25DD"/>
    <w:rsid w:val="009E2BB9"/>
    <w:rsid w:val="009E300D"/>
    <w:rsid w:val="009E355D"/>
    <w:rsid w:val="009E39BC"/>
    <w:rsid w:val="009E3A5A"/>
    <w:rsid w:val="009E3B95"/>
    <w:rsid w:val="009E4831"/>
    <w:rsid w:val="009E4894"/>
    <w:rsid w:val="009E52A1"/>
    <w:rsid w:val="009E59A2"/>
    <w:rsid w:val="009E622B"/>
    <w:rsid w:val="009E68F7"/>
    <w:rsid w:val="009E75A4"/>
    <w:rsid w:val="009E773E"/>
    <w:rsid w:val="009E7C47"/>
    <w:rsid w:val="009E7FB7"/>
    <w:rsid w:val="009F068C"/>
    <w:rsid w:val="009F197A"/>
    <w:rsid w:val="009F1E11"/>
    <w:rsid w:val="009F1FB4"/>
    <w:rsid w:val="009F1FDA"/>
    <w:rsid w:val="009F27DC"/>
    <w:rsid w:val="009F2AB2"/>
    <w:rsid w:val="009F2E2A"/>
    <w:rsid w:val="009F2FA4"/>
    <w:rsid w:val="009F301F"/>
    <w:rsid w:val="009F34CE"/>
    <w:rsid w:val="009F3DC2"/>
    <w:rsid w:val="009F3F64"/>
    <w:rsid w:val="009F407C"/>
    <w:rsid w:val="009F51C3"/>
    <w:rsid w:val="009F55ED"/>
    <w:rsid w:val="009F56A7"/>
    <w:rsid w:val="009F5702"/>
    <w:rsid w:val="009F5B05"/>
    <w:rsid w:val="009F5D5F"/>
    <w:rsid w:val="009F5F40"/>
    <w:rsid w:val="009F6318"/>
    <w:rsid w:val="009F63FE"/>
    <w:rsid w:val="009F6522"/>
    <w:rsid w:val="009F6577"/>
    <w:rsid w:val="009F6660"/>
    <w:rsid w:val="009F6931"/>
    <w:rsid w:val="009F6D08"/>
    <w:rsid w:val="009F6EEC"/>
    <w:rsid w:val="009F7249"/>
    <w:rsid w:val="009F7364"/>
    <w:rsid w:val="009F7421"/>
    <w:rsid w:val="00A00333"/>
    <w:rsid w:val="00A006F0"/>
    <w:rsid w:val="00A016D0"/>
    <w:rsid w:val="00A01A1D"/>
    <w:rsid w:val="00A01BB4"/>
    <w:rsid w:val="00A027BE"/>
    <w:rsid w:val="00A02A9C"/>
    <w:rsid w:val="00A03525"/>
    <w:rsid w:val="00A03748"/>
    <w:rsid w:val="00A03810"/>
    <w:rsid w:val="00A03C73"/>
    <w:rsid w:val="00A044B6"/>
    <w:rsid w:val="00A044E2"/>
    <w:rsid w:val="00A046C9"/>
    <w:rsid w:val="00A0491C"/>
    <w:rsid w:val="00A064D1"/>
    <w:rsid w:val="00A069F2"/>
    <w:rsid w:val="00A071A1"/>
    <w:rsid w:val="00A0754A"/>
    <w:rsid w:val="00A07596"/>
    <w:rsid w:val="00A07CAF"/>
    <w:rsid w:val="00A101C7"/>
    <w:rsid w:val="00A106CC"/>
    <w:rsid w:val="00A11112"/>
    <w:rsid w:val="00A11156"/>
    <w:rsid w:val="00A1173C"/>
    <w:rsid w:val="00A11E5F"/>
    <w:rsid w:val="00A11FBE"/>
    <w:rsid w:val="00A12899"/>
    <w:rsid w:val="00A12A10"/>
    <w:rsid w:val="00A13326"/>
    <w:rsid w:val="00A13445"/>
    <w:rsid w:val="00A13661"/>
    <w:rsid w:val="00A1367D"/>
    <w:rsid w:val="00A13B91"/>
    <w:rsid w:val="00A13DDD"/>
    <w:rsid w:val="00A14453"/>
    <w:rsid w:val="00A14478"/>
    <w:rsid w:val="00A148CE"/>
    <w:rsid w:val="00A15418"/>
    <w:rsid w:val="00A1576E"/>
    <w:rsid w:val="00A1579B"/>
    <w:rsid w:val="00A15D47"/>
    <w:rsid w:val="00A1611C"/>
    <w:rsid w:val="00A1629E"/>
    <w:rsid w:val="00A1654E"/>
    <w:rsid w:val="00A16BB7"/>
    <w:rsid w:val="00A16CD5"/>
    <w:rsid w:val="00A17A4D"/>
    <w:rsid w:val="00A17ED7"/>
    <w:rsid w:val="00A20B99"/>
    <w:rsid w:val="00A20D2B"/>
    <w:rsid w:val="00A21156"/>
    <w:rsid w:val="00A2153A"/>
    <w:rsid w:val="00A217D1"/>
    <w:rsid w:val="00A21F59"/>
    <w:rsid w:val="00A228CF"/>
    <w:rsid w:val="00A22D4F"/>
    <w:rsid w:val="00A22D50"/>
    <w:rsid w:val="00A230FC"/>
    <w:rsid w:val="00A231A2"/>
    <w:rsid w:val="00A23731"/>
    <w:rsid w:val="00A237C1"/>
    <w:rsid w:val="00A23A8F"/>
    <w:rsid w:val="00A240FD"/>
    <w:rsid w:val="00A24371"/>
    <w:rsid w:val="00A24E92"/>
    <w:rsid w:val="00A26285"/>
    <w:rsid w:val="00A26383"/>
    <w:rsid w:val="00A2690F"/>
    <w:rsid w:val="00A27049"/>
    <w:rsid w:val="00A27A82"/>
    <w:rsid w:val="00A305D7"/>
    <w:rsid w:val="00A308F8"/>
    <w:rsid w:val="00A3093B"/>
    <w:rsid w:val="00A31612"/>
    <w:rsid w:val="00A31F03"/>
    <w:rsid w:val="00A3272B"/>
    <w:rsid w:val="00A32CC2"/>
    <w:rsid w:val="00A32DB5"/>
    <w:rsid w:val="00A330C5"/>
    <w:rsid w:val="00A344D7"/>
    <w:rsid w:val="00A34C37"/>
    <w:rsid w:val="00A35239"/>
    <w:rsid w:val="00A35446"/>
    <w:rsid w:val="00A3597E"/>
    <w:rsid w:val="00A35B5C"/>
    <w:rsid w:val="00A35D21"/>
    <w:rsid w:val="00A35D63"/>
    <w:rsid w:val="00A36069"/>
    <w:rsid w:val="00A36071"/>
    <w:rsid w:val="00A36671"/>
    <w:rsid w:val="00A36B95"/>
    <w:rsid w:val="00A3719D"/>
    <w:rsid w:val="00A3724F"/>
    <w:rsid w:val="00A37368"/>
    <w:rsid w:val="00A3795F"/>
    <w:rsid w:val="00A37B35"/>
    <w:rsid w:val="00A37D90"/>
    <w:rsid w:val="00A4033F"/>
    <w:rsid w:val="00A40375"/>
    <w:rsid w:val="00A4053F"/>
    <w:rsid w:val="00A40846"/>
    <w:rsid w:val="00A40887"/>
    <w:rsid w:val="00A40A78"/>
    <w:rsid w:val="00A40F08"/>
    <w:rsid w:val="00A4112E"/>
    <w:rsid w:val="00A42159"/>
    <w:rsid w:val="00A421F7"/>
    <w:rsid w:val="00A426F2"/>
    <w:rsid w:val="00A4280F"/>
    <w:rsid w:val="00A42A67"/>
    <w:rsid w:val="00A42DFB"/>
    <w:rsid w:val="00A43146"/>
    <w:rsid w:val="00A43FA1"/>
    <w:rsid w:val="00A44FC5"/>
    <w:rsid w:val="00A457A9"/>
    <w:rsid w:val="00A45A31"/>
    <w:rsid w:val="00A45D22"/>
    <w:rsid w:val="00A46372"/>
    <w:rsid w:val="00A467DB"/>
    <w:rsid w:val="00A4689C"/>
    <w:rsid w:val="00A47FDD"/>
    <w:rsid w:val="00A507E9"/>
    <w:rsid w:val="00A5090D"/>
    <w:rsid w:val="00A50ABE"/>
    <w:rsid w:val="00A50B50"/>
    <w:rsid w:val="00A51160"/>
    <w:rsid w:val="00A5175E"/>
    <w:rsid w:val="00A51DA8"/>
    <w:rsid w:val="00A52330"/>
    <w:rsid w:val="00A53BA9"/>
    <w:rsid w:val="00A540E2"/>
    <w:rsid w:val="00A540F4"/>
    <w:rsid w:val="00A5426D"/>
    <w:rsid w:val="00A55263"/>
    <w:rsid w:val="00A55374"/>
    <w:rsid w:val="00A5561D"/>
    <w:rsid w:val="00A55835"/>
    <w:rsid w:val="00A56326"/>
    <w:rsid w:val="00A5643E"/>
    <w:rsid w:val="00A5701F"/>
    <w:rsid w:val="00A57508"/>
    <w:rsid w:val="00A57621"/>
    <w:rsid w:val="00A5784F"/>
    <w:rsid w:val="00A57B4B"/>
    <w:rsid w:val="00A57B7E"/>
    <w:rsid w:val="00A57E59"/>
    <w:rsid w:val="00A60300"/>
    <w:rsid w:val="00A60325"/>
    <w:rsid w:val="00A603D4"/>
    <w:rsid w:val="00A609CA"/>
    <w:rsid w:val="00A60A26"/>
    <w:rsid w:val="00A61636"/>
    <w:rsid w:val="00A621B9"/>
    <w:rsid w:val="00A629BA"/>
    <w:rsid w:val="00A62A70"/>
    <w:rsid w:val="00A62ED6"/>
    <w:rsid w:val="00A631A3"/>
    <w:rsid w:val="00A6338D"/>
    <w:rsid w:val="00A636CC"/>
    <w:rsid w:val="00A63A3E"/>
    <w:rsid w:val="00A64043"/>
    <w:rsid w:val="00A6462F"/>
    <w:rsid w:val="00A65281"/>
    <w:rsid w:val="00A6555B"/>
    <w:rsid w:val="00A65727"/>
    <w:rsid w:val="00A65A7E"/>
    <w:rsid w:val="00A65CC1"/>
    <w:rsid w:val="00A65EAC"/>
    <w:rsid w:val="00A6678D"/>
    <w:rsid w:val="00A70503"/>
    <w:rsid w:val="00A70C49"/>
    <w:rsid w:val="00A7112F"/>
    <w:rsid w:val="00A71897"/>
    <w:rsid w:val="00A719A4"/>
    <w:rsid w:val="00A71BAF"/>
    <w:rsid w:val="00A72537"/>
    <w:rsid w:val="00A72567"/>
    <w:rsid w:val="00A725D1"/>
    <w:rsid w:val="00A729A3"/>
    <w:rsid w:val="00A73015"/>
    <w:rsid w:val="00A731A1"/>
    <w:rsid w:val="00A73265"/>
    <w:rsid w:val="00A7339D"/>
    <w:rsid w:val="00A73BA4"/>
    <w:rsid w:val="00A73CCD"/>
    <w:rsid w:val="00A73D09"/>
    <w:rsid w:val="00A74296"/>
    <w:rsid w:val="00A742FA"/>
    <w:rsid w:val="00A7447E"/>
    <w:rsid w:val="00A749B2"/>
    <w:rsid w:val="00A74AF7"/>
    <w:rsid w:val="00A74C9B"/>
    <w:rsid w:val="00A74E1C"/>
    <w:rsid w:val="00A753D1"/>
    <w:rsid w:val="00A76779"/>
    <w:rsid w:val="00A768CC"/>
    <w:rsid w:val="00A76F8F"/>
    <w:rsid w:val="00A77686"/>
    <w:rsid w:val="00A779D8"/>
    <w:rsid w:val="00A80813"/>
    <w:rsid w:val="00A80A92"/>
    <w:rsid w:val="00A80E4F"/>
    <w:rsid w:val="00A8132E"/>
    <w:rsid w:val="00A813CE"/>
    <w:rsid w:val="00A815D8"/>
    <w:rsid w:val="00A81B91"/>
    <w:rsid w:val="00A8223C"/>
    <w:rsid w:val="00A826FC"/>
    <w:rsid w:val="00A82E18"/>
    <w:rsid w:val="00A82ECD"/>
    <w:rsid w:val="00A8358C"/>
    <w:rsid w:val="00A83837"/>
    <w:rsid w:val="00A8390F"/>
    <w:rsid w:val="00A83D15"/>
    <w:rsid w:val="00A84123"/>
    <w:rsid w:val="00A84CA0"/>
    <w:rsid w:val="00A84D32"/>
    <w:rsid w:val="00A85066"/>
    <w:rsid w:val="00A8651F"/>
    <w:rsid w:val="00A86574"/>
    <w:rsid w:val="00A86CF6"/>
    <w:rsid w:val="00A86F56"/>
    <w:rsid w:val="00A87601"/>
    <w:rsid w:val="00A879B6"/>
    <w:rsid w:val="00A87B78"/>
    <w:rsid w:val="00A87DE3"/>
    <w:rsid w:val="00A903B2"/>
    <w:rsid w:val="00A91B8B"/>
    <w:rsid w:val="00A92189"/>
    <w:rsid w:val="00A92E88"/>
    <w:rsid w:val="00A93870"/>
    <w:rsid w:val="00A93CEA"/>
    <w:rsid w:val="00A93DAF"/>
    <w:rsid w:val="00A9411C"/>
    <w:rsid w:val="00A94281"/>
    <w:rsid w:val="00A94287"/>
    <w:rsid w:val="00A942C3"/>
    <w:rsid w:val="00A9438B"/>
    <w:rsid w:val="00A94D4E"/>
    <w:rsid w:val="00A9561E"/>
    <w:rsid w:val="00A9596A"/>
    <w:rsid w:val="00A95973"/>
    <w:rsid w:val="00A95D5E"/>
    <w:rsid w:val="00A96360"/>
    <w:rsid w:val="00A97956"/>
    <w:rsid w:val="00A97F5E"/>
    <w:rsid w:val="00AA01F5"/>
    <w:rsid w:val="00AA02B1"/>
    <w:rsid w:val="00AA0314"/>
    <w:rsid w:val="00AA0533"/>
    <w:rsid w:val="00AA0917"/>
    <w:rsid w:val="00AA11F9"/>
    <w:rsid w:val="00AA127A"/>
    <w:rsid w:val="00AA1523"/>
    <w:rsid w:val="00AA1727"/>
    <w:rsid w:val="00AA184A"/>
    <w:rsid w:val="00AA18EE"/>
    <w:rsid w:val="00AA1E53"/>
    <w:rsid w:val="00AA234D"/>
    <w:rsid w:val="00AA250D"/>
    <w:rsid w:val="00AA27C6"/>
    <w:rsid w:val="00AA2B9F"/>
    <w:rsid w:val="00AA2FBE"/>
    <w:rsid w:val="00AA306E"/>
    <w:rsid w:val="00AA3A5A"/>
    <w:rsid w:val="00AA461B"/>
    <w:rsid w:val="00AA4BD6"/>
    <w:rsid w:val="00AA4EE4"/>
    <w:rsid w:val="00AA537F"/>
    <w:rsid w:val="00AA588F"/>
    <w:rsid w:val="00AA5D0B"/>
    <w:rsid w:val="00AA68CB"/>
    <w:rsid w:val="00AA6B12"/>
    <w:rsid w:val="00AA72F1"/>
    <w:rsid w:val="00AA7463"/>
    <w:rsid w:val="00AA7718"/>
    <w:rsid w:val="00AA776B"/>
    <w:rsid w:val="00AA7819"/>
    <w:rsid w:val="00AB03AD"/>
    <w:rsid w:val="00AB076B"/>
    <w:rsid w:val="00AB0817"/>
    <w:rsid w:val="00AB0F61"/>
    <w:rsid w:val="00AB1453"/>
    <w:rsid w:val="00AB1557"/>
    <w:rsid w:val="00AB1773"/>
    <w:rsid w:val="00AB1A13"/>
    <w:rsid w:val="00AB212F"/>
    <w:rsid w:val="00AB2711"/>
    <w:rsid w:val="00AB2A9B"/>
    <w:rsid w:val="00AB2E2E"/>
    <w:rsid w:val="00AB2F2D"/>
    <w:rsid w:val="00AB34E3"/>
    <w:rsid w:val="00AB481A"/>
    <w:rsid w:val="00AB5D4A"/>
    <w:rsid w:val="00AB5E7F"/>
    <w:rsid w:val="00AB60A6"/>
    <w:rsid w:val="00AB60EC"/>
    <w:rsid w:val="00AB657C"/>
    <w:rsid w:val="00AB6764"/>
    <w:rsid w:val="00AB6D14"/>
    <w:rsid w:val="00AB6E70"/>
    <w:rsid w:val="00AB6E8D"/>
    <w:rsid w:val="00AB7219"/>
    <w:rsid w:val="00AB742A"/>
    <w:rsid w:val="00AB7A1D"/>
    <w:rsid w:val="00AB7AA3"/>
    <w:rsid w:val="00AC0861"/>
    <w:rsid w:val="00AC0924"/>
    <w:rsid w:val="00AC11C3"/>
    <w:rsid w:val="00AC1341"/>
    <w:rsid w:val="00AC23FA"/>
    <w:rsid w:val="00AC25DB"/>
    <w:rsid w:val="00AC2902"/>
    <w:rsid w:val="00AC2A00"/>
    <w:rsid w:val="00AC2B33"/>
    <w:rsid w:val="00AC2CA1"/>
    <w:rsid w:val="00AC2EE5"/>
    <w:rsid w:val="00AC35C3"/>
    <w:rsid w:val="00AC3639"/>
    <w:rsid w:val="00AC39BA"/>
    <w:rsid w:val="00AC3E9B"/>
    <w:rsid w:val="00AC3F97"/>
    <w:rsid w:val="00AC4744"/>
    <w:rsid w:val="00AC4F02"/>
    <w:rsid w:val="00AC4F42"/>
    <w:rsid w:val="00AC4FA8"/>
    <w:rsid w:val="00AC61B4"/>
    <w:rsid w:val="00AC6975"/>
    <w:rsid w:val="00AC6E66"/>
    <w:rsid w:val="00AC6E98"/>
    <w:rsid w:val="00AC6FDB"/>
    <w:rsid w:val="00AC7B51"/>
    <w:rsid w:val="00AC7EA7"/>
    <w:rsid w:val="00AD0C85"/>
    <w:rsid w:val="00AD0CA0"/>
    <w:rsid w:val="00AD0EB7"/>
    <w:rsid w:val="00AD111C"/>
    <w:rsid w:val="00AD156E"/>
    <w:rsid w:val="00AD20B2"/>
    <w:rsid w:val="00AD30B6"/>
    <w:rsid w:val="00AD31EF"/>
    <w:rsid w:val="00AD3F7F"/>
    <w:rsid w:val="00AD400D"/>
    <w:rsid w:val="00AD4CE2"/>
    <w:rsid w:val="00AD4D15"/>
    <w:rsid w:val="00AD4D20"/>
    <w:rsid w:val="00AD5D98"/>
    <w:rsid w:val="00AD5E8B"/>
    <w:rsid w:val="00AD619C"/>
    <w:rsid w:val="00AD61BF"/>
    <w:rsid w:val="00AD76FE"/>
    <w:rsid w:val="00AD7F0E"/>
    <w:rsid w:val="00AE02C6"/>
    <w:rsid w:val="00AE0C30"/>
    <w:rsid w:val="00AE126F"/>
    <w:rsid w:val="00AE14D2"/>
    <w:rsid w:val="00AE1892"/>
    <w:rsid w:val="00AE215D"/>
    <w:rsid w:val="00AE24E0"/>
    <w:rsid w:val="00AE2ACE"/>
    <w:rsid w:val="00AE2DA1"/>
    <w:rsid w:val="00AE31D6"/>
    <w:rsid w:val="00AE3E4F"/>
    <w:rsid w:val="00AE4EAA"/>
    <w:rsid w:val="00AE58B9"/>
    <w:rsid w:val="00AE664D"/>
    <w:rsid w:val="00AE6888"/>
    <w:rsid w:val="00AE6AA5"/>
    <w:rsid w:val="00AE6AB5"/>
    <w:rsid w:val="00AE73A3"/>
    <w:rsid w:val="00AE776A"/>
    <w:rsid w:val="00AF07F5"/>
    <w:rsid w:val="00AF0DCD"/>
    <w:rsid w:val="00AF2F9E"/>
    <w:rsid w:val="00AF3561"/>
    <w:rsid w:val="00AF4DD5"/>
    <w:rsid w:val="00AF5AF2"/>
    <w:rsid w:val="00AF6279"/>
    <w:rsid w:val="00AF6444"/>
    <w:rsid w:val="00AF6C07"/>
    <w:rsid w:val="00AF6EA8"/>
    <w:rsid w:val="00AF7683"/>
    <w:rsid w:val="00AF7B74"/>
    <w:rsid w:val="00B00056"/>
    <w:rsid w:val="00B00066"/>
    <w:rsid w:val="00B0006F"/>
    <w:rsid w:val="00B0019D"/>
    <w:rsid w:val="00B00A31"/>
    <w:rsid w:val="00B00C3F"/>
    <w:rsid w:val="00B01051"/>
    <w:rsid w:val="00B0165F"/>
    <w:rsid w:val="00B01D48"/>
    <w:rsid w:val="00B01F84"/>
    <w:rsid w:val="00B02D95"/>
    <w:rsid w:val="00B04AA0"/>
    <w:rsid w:val="00B04BE9"/>
    <w:rsid w:val="00B04E12"/>
    <w:rsid w:val="00B05132"/>
    <w:rsid w:val="00B05680"/>
    <w:rsid w:val="00B05960"/>
    <w:rsid w:val="00B061F9"/>
    <w:rsid w:val="00B07123"/>
    <w:rsid w:val="00B07702"/>
    <w:rsid w:val="00B1056E"/>
    <w:rsid w:val="00B10E4E"/>
    <w:rsid w:val="00B1102F"/>
    <w:rsid w:val="00B114EC"/>
    <w:rsid w:val="00B11665"/>
    <w:rsid w:val="00B11C09"/>
    <w:rsid w:val="00B11D3C"/>
    <w:rsid w:val="00B121E3"/>
    <w:rsid w:val="00B12359"/>
    <w:rsid w:val="00B123BD"/>
    <w:rsid w:val="00B1247D"/>
    <w:rsid w:val="00B1279F"/>
    <w:rsid w:val="00B13CFB"/>
    <w:rsid w:val="00B14053"/>
    <w:rsid w:val="00B14152"/>
    <w:rsid w:val="00B1481D"/>
    <w:rsid w:val="00B152A0"/>
    <w:rsid w:val="00B1572B"/>
    <w:rsid w:val="00B1574D"/>
    <w:rsid w:val="00B15777"/>
    <w:rsid w:val="00B1585D"/>
    <w:rsid w:val="00B159C0"/>
    <w:rsid w:val="00B15F23"/>
    <w:rsid w:val="00B1643F"/>
    <w:rsid w:val="00B1675A"/>
    <w:rsid w:val="00B16977"/>
    <w:rsid w:val="00B16A48"/>
    <w:rsid w:val="00B16CD0"/>
    <w:rsid w:val="00B16E1A"/>
    <w:rsid w:val="00B1706B"/>
    <w:rsid w:val="00B17170"/>
    <w:rsid w:val="00B1774D"/>
    <w:rsid w:val="00B1797F"/>
    <w:rsid w:val="00B20698"/>
    <w:rsid w:val="00B206FA"/>
    <w:rsid w:val="00B206FD"/>
    <w:rsid w:val="00B20992"/>
    <w:rsid w:val="00B20CF7"/>
    <w:rsid w:val="00B20F9D"/>
    <w:rsid w:val="00B21035"/>
    <w:rsid w:val="00B2111E"/>
    <w:rsid w:val="00B2155A"/>
    <w:rsid w:val="00B21888"/>
    <w:rsid w:val="00B219B6"/>
    <w:rsid w:val="00B21C42"/>
    <w:rsid w:val="00B21FFE"/>
    <w:rsid w:val="00B224F4"/>
    <w:rsid w:val="00B22948"/>
    <w:rsid w:val="00B22B6F"/>
    <w:rsid w:val="00B22E10"/>
    <w:rsid w:val="00B232B0"/>
    <w:rsid w:val="00B23362"/>
    <w:rsid w:val="00B2356F"/>
    <w:rsid w:val="00B24160"/>
    <w:rsid w:val="00B241EB"/>
    <w:rsid w:val="00B2466B"/>
    <w:rsid w:val="00B24C10"/>
    <w:rsid w:val="00B24FC4"/>
    <w:rsid w:val="00B25721"/>
    <w:rsid w:val="00B269A2"/>
    <w:rsid w:val="00B26BE5"/>
    <w:rsid w:val="00B26FEF"/>
    <w:rsid w:val="00B275AA"/>
    <w:rsid w:val="00B27898"/>
    <w:rsid w:val="00B27C0B"/>
    <w:rsid w:val="00B27DA7"/>
    <w:rsid w:val="00B30170"/>
    <w:rsid w:val="00B3215B"/>
    <w:rsid w:val="00B326FB"/>
    <w:rsid w:val="00B332B0"/>
    <w:rsid w:val="00B33DD1"/>
    <w:rsid w:val="00B340E5"/>
    <w:rsid w:val="00B34A68"/>
    <w:rsid w:val="00B34D1D"/>
    <w:rsid w:val="00B34DF8"/>
    <w:rsid w:val="00B34EA2"/>
    <w:rsid w:val="00B34FF9"/>
    <w:rsid w:val="00B35A6B"/>
    <w:rsid w:val="00B36068"/>
    <w:rsid w:val="00B36E6A"/>
    <w:rsid w:val="00B37266"/>
    <w:rsid w:val="00B376C6"/>
    <w:rsid w:val="00B4006C"/>
    <w:rsid w:val="00B4057D"/>
    <w:rsid w:val="00B405D9"/>
    <w:rsid w:val="00B40A25"/>
    <w:rsid w:val="00B40E15"/>
    <w:rsid w:val="00B4132B"/>
    <w:rsid w:val="00B4138E"/>
    <w:rsid w:val="00B41976"/>
    <w:rsid w:val="00B41A7C"/>
    <w:rsid w:val="00B42739"/>
    <w:rsid w:val="00B43703"/>
    <w:rsid w:val="00B43778"/>
    <w:rsid w:val="00B4460B"/>
    <w:rsid w:val="00B4485C"/>
    <w:rsid w:val="00B44862"/>
    <w:rsid w:val="00B44CF6"/>
    <w:rsid w:val="00B45422"/>
    <w:rsid w:val="00B46E51"/>
    <w:rsid w:val="00B46F07"/>
    <w:rsid w:val="00B47237"/>
    <w:rsid w:val="00B475E6"/>
    <w:rsid w:val="00B47D90"/>
    <w:rsid w:val="00B47DC4"/>
    <w:rsid w:val="00B47E33"/>
    <w:rsid w:val="00B47E9C"/>
    <w:rsid w:val="00B501B3"/>
    <w:rsid w:val="00B512FA"/>
    <w:rsid w:val="00B51738"/>
    <w:rsid w:val="00B51A30"/>
    <w:rsid w:val="00B5289D"/>
    <w:rsid w:val="00B52920"/>
    <w:rsid w:val="00B52FF0"/>
    <w:rsid w:val="00B53717"/>
    <w:rsid w:val="00B53A6F"/>
    <w:rsid w:val="00B53ABA"/>
    <w:rsid w:val="00B5402D"/>
    <w:rsid w:val="00B542B0"/>
    <w:rsid w:val="00B55D3D"/>
    <w:rsid w:val="00B562C3"/>
    <w:rsid w:val="00B56B2E"/>
    <w:rsid w:val="00B56C09"/>
    <w:rsid w:val="00B56E55"/>
    <w:rsid w:val="00B56E8B"/>
    <w:rsid w:val="00B570BC"/>
    <w:rsid w:val="00B5727C"/>
    <w:rsid w:val="00B57951"/>
    <w:rsid w:val="00B57BF5"/>
    <w:rsid w:val="00B60206"/>
    <w:rsid w:val="00B60790"/>
    <w:rsid w:val="00B609BD"/>
    <w:rsid w:val="00B60B72"/>
    <w:rsid w:val="00B60DBC"/>
    <w:rsid w:val="00B61108"/>
    <w:rsid w:val="00B62DC1"/>
    <w:rsid w:val="00B62F53"/>
    <w:rsid w:val="00B63050"/>
    <w:rsid w:val="00B63177"/>
    <w:rsid w:val="00B63227"/>
    <w:rsid w:val="00B633C8"/>
    <w:rsid w:val="00B63C78"/>
    <w:rsid w:val="00B64112"/>
    <w:rsid w:val="00B64329"/>
    <w:rsid w:val="00B643BA"/>
    <w:rsid w:val="00B64C5F"/>
    <w:rsid w:val="00B64E79"/>
    <w:rsid w:val="00B6555B"/>
    <w:rsid w:val="00B657CC"/>
    <w:rsid w:val="00B65A91"/>
    <w:rsid w:val="00B65D2D"/>
    <w:rsid w:val="00B66322"/>
    <w:rsid w:val="00B66445"/>
    <w:rsid w:val="00B6683D"/>
    <w:rsid w:val="00B668FD"/>
    <w:rsid w:val="00B67005"/>
    <w:rsid w:val="00B67496"/>
    <w:rsid w:val="00B6763D"/>
    <w:rsid w:val="00B70A34"/>
    <w:rsid w:val="00B71A0A"/>
    <w:rsid w:val="00B71B00"/>
    <w:rsid w:val="00B72382"/>
    <w:rsid w:val="00B72436"/>
    <w:rsid w:val="00B7273E"/>
    <w:rsid w:val="00B72BFC"/>
    <w:rsid w:val="00B73F65"/>
    <w:rsid w:val="00B74C69"/>
    <w:rsid w:val="00B74F15"/>
    <w:rsid w:val="00B771CE"/>
    <w:rsid w:val="00B7743E"/>
    <w:rsid w:val="00B77C6C"/>
    <w:rsid w:val="00B80410"/>
    <w:rsid w:val="00B80968"/>
    <w:rsid w:val="00B81761"/>
    <w:rsid w:val="00B8185A"/>
    <w:rsid w:val="00B81D50"/>
    <w:rsid w:val="00B81E9D"/>
    <w:rsid w:val="00B82719"/>
    <w:rsid w:val="00B82A95"/>
    <w:rsid w:val="00B82E36"/>
    <w:rsid w:val="00B82E41"/>
    <w:rsid w:val="00B82F58"/>
    <w:rsid w:val="00B83190"/>
    <w:rsid w:val="00B834ED"/>
    <w:rsid w:val="00B83773"/>
    <w:rsid w:val="00B840CD"/>
    <w:rsid w:val="00B8461C"/>
    <w:rsid w:val="00B85F68"/>
    <w:rsid w:val="00B86443"/>
    <w:rsid w:val="00B86E82"/>
    <w:rsid w:val="00B876C1"/>
    <w:rsid w:val="00B90D6A"/>
    <w:rsid w:val="00B91204"/>
    <w:rsid w:val="00B91524"/>
    <w:rsid w:val="00B917B9"/>
    <w:rsid w:val="00B92BCA"/>
    <w:rsid w:val="00B92F07"/>
    <w:rsid w:val="00B930A7"/>
    <w:rsid w:val="00B9323F"/>
    <w:rsid w:val="00B9356A"/>
    <w:rsid w:val="00B93C1C"/>
    <w:rsid w:val="00B93C92"/>
    <w:rsid w:val="00B93F0E"/>
    <w:rsid w:val="00B9405B"/>
    <w:rsid w:val="00B94441"/>
    <w:rsid w:val="00B949B9"/>
    <w:rsid w:val="00B94C30"/>
    <w:rsid w:val="00B94C32"/>
    <w:rsid w:val="00B95024"/>
    <w:rsid w:val="00B95624"/>
    <w:rsid w:val="00B9706F"/>
    <w:rsid w:val="00B9740B"/>
    <w:rsid w:val="00BA0568"/>
    <w:rsid w:val="00BA0BE3"/>
    <w:rsid w:val="00BA1192"/>
    <w:rsid w:val="00BA1356"/>
    <w:rsid w:val="00BA1BF6"/>
    <w:rsid w:val="00BA218D"/>
    <w:rsid w:val="00BA2941"/>
    <w:rsid w:val="00BA2CFD"/>
    <w:rsid w:val="00BA3E60"/>
    <w:rsid w:val="00BA3F63"/>
    <w:rsid w:val="00BA47E9"/>
    <w:rsid w:val="00BA4965"/>
    <w:rsid w:val="00BA5C6F"/>
    <w:rsid w:val="00BA5E39"/>
    <w:rsid w:val="00BA6034"/>
    <w:rsid w:val="00BA6C5D"/>
    <w:rsid w:val="00BA6F76"/>
    <w:rsid w:val="00BA6FD4"/>
    <w:rsid w:val="00BA721F"/>
    <w:rsid w:val="00BA73B2"/>
    <w:rsid w:val="00BA7665"/>
    <w:rsid w:val="00BA7910"/>
    <w:rsid w:val="00BB046D"/>
    <w:rsid w:val="00BB0647"/>
    <w:rsid w:val="00BB0D9B"/>
    <w:rsid w:val="00BB1BE6"/>
    <w:rsid w:val="00BB26BA"/>
    <w:rsid w:val="00BB2FD1"/>
    <w:rsid w:val="00BB3072"/>
    <w:rsid w:val="00BB3260"/>
    <w:rsid w:val="00BB33E8"/>
    <w:rsid w:val="00BB3657"/>
    <w:rsid w:val="00BB383A"/>
    <w:rsid w:val="00BB3B7A"/>
    <w:rsid w:val="00BB3C8D"/>
    <w:rsid w:val="00BB413D"/>
    <w:rsid w:val="00BB4517"/>
    <w:rsid w:val="00BB4734"/>
    <w:rsid w:val="00BB4FA5"/>
    <w:rsid w:val="00BB5374"/>
    <w:rsid w:val="00BB58EF"/>
    <w:rsid w:val="00BB6339"/>
    <w:rsid w:val="00BB7466"/>
    <w:rsid w:val="00BB7BEB"/>
    <w:rsid w:val="00BC008D"/>
    <w:rsid w:val="00BC00ED"/>
    <w:rsid w:val="00BC01D1"/>
    <w:rsid w:val="00BC091B"/>
    <w:rsid w:val="00BC0A83"/>
    <w:rsid w:val="00BC0B88"/>
    <w:rsid w:val="00BC1DA4"/>
    <w:rsid w:val="00BC1FDC"/>
    <w:rsid w:val="00BC21B2"/>
    <w:rsid w:val="00BC266D"/>
    <w:rsid w:val="00BC2C56"/>
    <w:rsid w:val="00BC37D5"/>
    <w:rsid w:val="00BC3D4B"/>
    <w:rsid w:val="00BC400A"/>
    <w:rsid w:val="00BC449E"/>
    <w:rsid w:val="00BC4A60"/>
    <w:rsid w:val="00BC5D2F"/>
    <w:rsid w:val="00BC68B1"/>
    <w:rsid w:val="00BC7137"/>
    <w:rsid w:val="00BC75EF"/>
    <w:rsid w:val="00BD0886"/>
    <w:rsid w:val="00BD0A09"/>
    <w:rsid w:val="00BD1D25"/>
    <w:rsid w:val="00BD2529"/>
    <w:rsid w:val="00BD3335"/>
    <w:rsid w:val="00BD36F2"/>
    <w:rsid w:val="00BD3CFB"/>
    <w:rsid w:val="00BD458A"/>
    <w:rsid w:val="00BD490E"/>
    <w:rsid w:val="00BD4BF9"/>
    <w:rsid w:val="00BD50F7"/>
    <w:rsid w:val="00BD52A0"/>
    <w:rsid w:val="00BD54DC"/>
    <w:rsid w:val="00BD55DB"/>
    <w:rsid w:val="00BD59E6"/>
    <w:rsid w:val="00BD608D"/>
    <w:rsid w:val="00BD6776"/>
    <w:rsid w:val="00BD6F1C"/>
    <w:rsid w:val="00BD78CB"/>
    <w:rsid w:val="00BD7DD1"/>
    <w:rsid w:val="00BE0875"/>
    <w:rsid w:val="00BE0B61"/>
    <w:rsid w:val="00BE0FCC"/>
    <w:rsid w:val="00BE10FB"/>
    <w:rsid w:val="00BE1465"/>
    <w:rsid w:val="00BE18DF"/>
    <w:rsid w:val="00BE20DB"/>
    <w:rsid w:val="00BE268C"/>
    <w:rsid w:val="00BE2801"/>
    <w:rsid w:val="00BE316E"/>
    <w:rsid w:val="00BE3B0A"/>
    <w:rsid w:val="00BE3DBC"/>
    <w:rsid w:val="00BE3F03"/>
    <w:rsid w:val="00BE411C"/>
    <w:rsid w:val="00BE4304"/>
    <w:rsid w:val="00BE471A"/>
    <w:rsid w:val="00BE47A6"/>
    <w:rsid w:val="00BE4C47"/>
    <w:rsid w:val="00BE502E"/>
    <w:rsid w:val="00BE584F"/>
    <w:rsid w:val="00BE5873"/>
    <w:rsid w:val="00BE68DF"/>
    <w:rsid w:val="00BE6960"/>
    <w:rsid w:val="00BE6EB5"/>
    <w:rsid w:val="00BE73DA"/>
    <w:rsid w:val="00BE7B9F"/>
    <w:rsid w:val="00BF0CC2"/>
    <w:rsid w:val="00BF0F8A"/>
    <w:rsid w:val="00BF1969"/>
    <w:rsid w:val="00BF1B71"/>
    <w:rsid w:val="00BF26FC"/>
    <w:rsid w:val="00BF2B22"/>
    <w:rsid w:val="00BF368C"/>
    <w:rsid w:val="00BF4179"/>
    <w:rsid w:val="00BF4865"/>
    <w:rsid w:val="00BF4DFE"/>
    <w:rsid w:val="00BF59F2"/>
    <w:rsid w:val="00BF7458"/>
    <w:rsid w:val="00BF7637"/>
    <w:rsid w:val="00C007FE"/>
    <w:rsid w:val="00C008A9"/>
    <w:rsid w:val="00C01792"/>
    <w:rsid w:val="00C01A11"/>
    <w:rsid w:val="00C01D4F"/>
    <w:rsid w:val="00C01DE6"/>
    <w:rsid w:val="00C02757"/>
    <w:rsid w:val="00C02B88"/>
    <w:rsid w:val="00C03344"/>
    <w:rsid w:val="00C03B36"/>
    <w:rsid w:val="00C03BF1"/>
    <w:rsid w:val="00C049E9"/>
    <w:rsid w:val="00C04AD8"/>
    <w:rsid w:val="00C04E1F"/>
    <w:rsid w:val="00C05128"/>
    <w:rsid w:val="00C051C1"/>
    <w:rsid w:val="00C05235"/>
    <w:rsid w:val="00C05665"/>
    <w:rsid w:val="00C05C30"/>
    <w:rsid w:val="00C06485"/>
    <w:rsid w:val="00C06D46"/>
    <w:rsid w:val="00C06EF2"/>
    <w:rsid w:val="00C071B7"/>
    <w:rsid w:val="00C07407"/>
    <w:rsid w:val="00C10178"/>
    <w:rsid w:val="00C102D1"/>
    <w:rsid w:val="00C10D38"/>
    <w:rsid w:val="00C10DF2"/>
    <w:rsid w:val="00C11536"/>
    <w:rsid w:val="00C117B6"/>
    <w:rsid w:val="00C11805"/>
    <w:rsid w:val="00C11AAD"/>
    <w:rsid w:val="00C11CBC"/>
    <w:rsid w:val="00C12203"/>
    <w:rsid w:val="00C122B3"/>
    <w:rsid w:val="00C125BC"/>
    <w:rsid w:val="00C12D36"/>
    <w:rsid w:val="00C12E10"/>
    <w:rsid w:val="00C13133"/>
    <w:rsid w:val="00C137C3"/>
    <w:rsid w:val="00C13BF9"/>
    <w:rsid w:val="00C14269"/>
    <w:rsid w:val="00C147B9"/>
    <w:rsid w:val="00C148AB"/>
    <w:rsid w:val="00C14AA5"/>
    <w:rsid w:val="00C14ADA"/>
    <w:rsid w:val="00C14BDB"/>
    <w:rsid w:val="00C15091"/>
    <w:rsid w:val="00C15284"/>
    <w:rsid w:val="00C1578B"/>
    <w:rsid w:val="00C15BAC"/>
    <w:rsid w:val="00C15FF8"/>
    <w:rsid w:val="00C16779"/>
    <w:rsid w:val="00C16E5B"/>
    <w:rsid w:val="00C170E1"/>
    <w:rsid w:val="00C17C00"/>
    <w:rsid w:val="00C17FEF"/>
    <w:rsid w:val="00C20364"/>
    <w:rsid w:val="00C20BA0"/>
    <w:rsid w:val="00C21189"/>
    <w:rsid w:val="00C21278"/>
    <w:rsid w:val="00C21A2C"/>
    <w:rsid w:val="00C220C6"/>
    <w:rsid w:val="00C22A3B"/>
    <w:rsid w:val="00C22ADC"/>
    <w:rsid w:val="00C23309"/>
    <w:rsid w:val="00C242C7"/>
    <w:rsid w:val="00C25396"/>
    <w:rsid w:val="00C25916"/>
    <w:rsid w:val="00C25D5D"/>
    <w:rsid w:val="00C26254"/>
    <w:rsid w:val="00C264DB"/>
    <w:rsid w:val="00C26517"/>
    <w:rsid w:val="00C265AF"/>
    <w:rsid w:val="00C2686C"/>
    <w:rsid w:val="00C2688D"/>
    <w:rsid w:val="00C2698E"/>
    <w:rsid w:val="00C276A6"/>
    <w:rsid w:val="00C3054F"/>
    <w:rsid w:val="00C317BE"/>
    <w:rsid w:val="00C317C2"/>
    <w:rsid w:val="00C3189E"/>
    <w:rsid w:val="00C3247D"/>
    <w:rsid w:val="00C327C3"/>
    <w:rsid w:val="00C328AC"/>
    <w:rsid w:val="00C32A33"/>
    <w:rsid w:val="00C3303F"/>
    <w:rsid w:val="00C3353D"/>
    <w:rsid w:val="00C33905"/>
    <w:rsid w:val="00C33B38"/>
    <w:rsid w:val="00C33C6D"/>
    <w:rsid w:val="00C33D9C"/>
    <w:rsid w:val="00C342BF"/>
    <w:rsid w:val="00C34928"/>
    <w:rsid w:val="00C34B9C"/>
    <w:rsid w:val="00C34C1C"/>
    <w:rsid w:val="00C34CF1"/>
    <w:rsid w:val="00C34E30"/>
    <w:rsid w:val="00C34E3E"/>
    <w:rsid w:val="00C35136"/>
    <w:rsid w:val="00C35598"/>
    <w:rsid w:val="00C360E0"/>
    <w:rsid w:val="00C364AA"/>
    <w:rsid w:val="00C3684B"/>
    <w:rsid w:val="00C3759E"/>
    <w:rsid w:val="00C37A42"/>
    <w:rsid w:val="00C401F4"/>
    <w:rsid w:val="00C4231F"/>
    <w:rsid w:val="00C42DF6"/>
    <w:rsid w:val="00C42F7D"/>
    <w:rsid w:val="00C43101"/>
    <w:rsid w:val="00C4398A"/>
    <w:rsid w:val="00C439C7"/>
    <w:rsid w:val="00C44562"/>
    <w:rsid w:val="00C445E2"/>
    <w:rsid w:val="00C449A9"/>
    <w:rsid w:val="00C44A32"/>
    <w:rsid w:val="00C44E12"/>
    <w:rsid w:val="00C454F6"/>
    <w:rsid w:val="00C456D8"/>
    <w:rsid w:val="00C46392"/>
    <w:rsid w:val="00C46BCF"/>
    <w:rsid w:val="00C4725B"/>
    <w:rsid w:val="00C4734E"/>
    <w:rsid w:val="00C475C4"/>
    <w:rsid w:val="00C51119"/>
    <w:rsid w:val="00C51843"/>
    <w:rsid w:val="00C51CA8"/>
    <w:rsid w:val="00C520A9"/>
    <w:rsid w:val="00C52F7A"/>
    <w:rsid w:val="00C5301E"/>
    <w:rsid w:val="00C53FAF"/>
    <w:rsid w:val="00C53FD0"/>
    <w:rsid w:val="00C5403E"/>
    <w:rsid w:val="00C54486"/>
    <w:rsid w:val="00C5459E"/>
    <w:rsid w:val="00C545D9"/>
    <w:rsid w:val="00C54A26"/>
    <w:rsid w:val="00C54F0C"/>
    <w:rsid w:val="00C5564F"/>
    <w:rsid w:val="00C5615C"/>
    <w:rsid w:val="00C5623F"/>
    <w:rsid w:val="00C56421"/>
    <w:rsid w:val="00C56703"/>
    <w:rsid w:val="00C567E3"/>
    <w:rsid w:val="00C56AEF"/>
    <w:rsid w:val="00C570FB"/>
    <w:rsid w:val="00C5774C"/>
    <w:rsid w:val="00C57780"/>
    <w:rsid w:val="00C57C64"/>
    <w:rsid w:val="00C6015C"/>
    <w:rsid w:val="00C6034D"/>
    <w:rsid w:val="00C603A9"/>
    <w:rsid w:val="00C60CB3"/>
    <w:rsid w:val="00C60DAD"/>
    <w:rsid w:val="00C60F34"/>
    <w:rsid w:val="00C611E8"/>
    <w:rsid w:val="00C614EB"/>
    <w:rsid w:val="00C61816"/>
    <w:rsid w:val="00C61885"/>
    <w:rsid w:val="00C619D1"/>
    <w:rsid w:val="00C61AF3"/>
    <w:rsid w:val="00C61DD9"/>
    <w:rsid w:val="00C61E01"/>
    <w:rsid w:val="00C61E82"/>
    <w:rsid w:val="00C61FA2"/>
    <w:rsid w:val="00C625F3"/>
    <w:rsid w:val="00C62805"/>
    <w:rsid w:val="00C629CB"/>
    <w:rsid w:val="00C62F10"/>
    <w:rsid w:val="00C63CCE"/>
    <w:rsid w:val="00C64231"/>
    <w:rsid w:val="00C649F8"/>
    <w:rsid w:val="00C656A9"/>
    <w:rsid w:val="00C657ED"/>
    <w:rsid w:val="00C65D85"/>
    <w:rsid w:val="00C663F6"/>
    <w:rsid w:val="00C668FF"/>
    <w:rsid w:val="00C67501"/>
    <w:rsid w:val="00C6788A"/>
    <w:rsid w:val="00C678F4"/>
    <w:rsid w:val="00C7095A"/>
    <w:rsid w:val="00C70E6F"/>
    <w:rsid w:val="00C715D4"/>
    <w:rsid w:val="00C71A5D"/>
    <w:rsid w:val="00C71EE1"/>
    <w:rsid w:val="00C7230F"/>
    <w:rsid w:val="00C73B8F"/>
    <w:rsid w:val="00C740EE"/>
    <w:rsid w:val="00C74660"/>
    <w:rsid w:val="00C74DB3"/>
    <w:rsid w:val="00C752D4"/>
    <w:rsid w:val="00C755DF"/>
    <w:rsid w:val="00C75ACF"/>
    <w:rsid w:val="00C76107"/>
    <w:rsid w:val="00C7621A"/>
    <w:rsid w:val="00C7656D"/>
    <w:rsid w:val="00C76710"/>
    <w:rsid w:val="00C76742"/>
    <w:rsid w:val="00C76AF8"/>
    <w:rsid w:val="00C80064"/>
    <w:rsid w:val="00C80756"/>
    <w:rsid w:val="00C80D09"/>
    <w:rsid w:val="00C8100C"/>
    <w:rsid w:val="00C821D1"/>
    <w:rsid w:val="00C821D5"/>
    <w:rsid w:val="00C82576"/>
    <w:rsid w:val="00C8269F"/>
    <w:rsid w:val="00C82B12"/>
    <w:rsid w:val="00C833F2"/>
    <w:rsid w:val="00C83474"/>
    <w:rsid w:val="00C84045"/>
    <w:rsid w:val="00C84514"/>
    <w:rsid w:val="00C848A9"/>
    <w:rsid w:val="00C85046"/>
    <w:rsid w:val="00C852D4"/>
    <w:rsid w:val="00C85786"/>
    <w:rsid w:val="00C867F8"/>
    <w:rsid w:val="00C869A4"/>
    <w:rsid w:val="00C86A12"/>
    <w:rsid w:val="00C86AF7"/>
    <w:rsid w:val="00C86FFF"/>
    <w:rsid w:val="00C8708B"/>
    <w:rsid w:val="00C877B1"/>
    <w:rsid w:val="00C87DF8"/>
    <w:rsid w:val="00C87F6A"/>
    <w:rsid w:val="00C900F7"/>
    <w:rsid w:val="00C90226"/>
    <w:rsid w:val="00C90ED2"/>
    <w:rsid w:val="00C91372"/>
    <w:rsid w:val="00C91567"/>
    <w:rsid w:val="00C92684"/>
    <w:rsid w:val="00C92C11"/>
    <w:rsid w:val="00C92E71"/>
    <w:rsid w:val="00C935E2"/>
    <w:rsid w:val="00C94227"/>
    <w:rsid w:val="00C94279"/>
    <w:rsid w:val="00C94281"/>
    <w:rsid w:val="00C94559"/>
    <w:rsid w:val="00C945FC"/>
    <w:rsid w:val="00C94677"/>
    <w:rsid w:val="00C949FA"/>
    <w:rsid w:val="00C94C43"/>
    <w:rsid w:val="00C94FB6"/>
    <w:rsid w:val="00C95E08"/>
    <w:rsid w:val="00C960B6"/>
    <w:rsid w:val="00C96230"/>
    <w:rsid w:val="00C96BD7"/>
    <w:rsid w:val="00C97274"/>
    <w:rsid w:val="00C97F38"/>
    <w:rsid w:val="00CA030E"/>
    <w:rsid w:val="00CA0792"/>
    <w:rsid w:val="00CA0816"/>
    <w:rsid w:val="00CA0F81"/>
    <w:rsid w:val="00CA1075"/>
    <w:rsid w:val="00CA13A6"/>
    <w:rsid w:val="00CA14D8"/>
    <w:rsid w:val="00CA1692"/>
    <w:rsid w:val="00CA16FB"/>
    <w:rsid w:val="00CA1773"/>
    <w:rsid w:val="00CA17F1"/>
    <w:rsid w:val="00CA1F35"/>
    <w:rsid w:val="00CA2497"/>
    <w:rsid w:val="00CA26DA"/>
    <w:rsid w:val="00CA27E6"/>
    <w:rsid w:val="00CA303A"/>
    <w:rsid w:val="00CA3C89"/>
    <w:rsid w:val="00CA4077"/>
    <w:rsid w:val="00CA441A"/>
    <w:rsid w:val="00CA462A"/>
    <w:rsid w:val="00CA4BE4"/>
    <w:rsid w:val="00CA4C04"/>
    <w:rsid w:val="00CA4FC2"/>
    <w:rsid w:val="00CA5766"/>
    <w:rsid w:val="00CA6181"/>
    <w:rsid w:val="00CA6781"/>
    <w:rsid w:val="00CA7188"/>
    <w:rsid w:val="00CA74BA"/>
    <w:rsid w:val="00CA7E91"/>
    <w:rsid w:val="00CA7F4B"/>
    <w:rsid w:val="00CB1680"/>
    <w:rsid w:val="00CB196F"/>
    <w:rsid w:val="00CB19C9"/>
    <w:rsid w:val="00CB1B7F"/>
    <w:rsid w:val="00CB1BEA"/>
    <w:rsid w:val="00CB1DE8"/>
    <w:rsid w:val="00CB235D"/>
    <w:rsid w:val="00CB2B7B"/>
    <w:rsid w:val="00CB2DF9"/>
    <w:rsid w:val="00CB2FE7"/>
    <w:rsid w:val="00CB334D"/>
    <w:rsid w:val="00CB388C"/>
    <w:rsid w:val="00CB3ED6"/>
    <w:rsid w:val="00CB408A"/>
    <w:rsid w:val="00CB4415"/>
    <w:rsid w:val="00CB4D95"/>
    <w:rsid w:val="00CB5C32"/>
    <w:rsid w:val="00CB6571"/>
    <w:rsid w:val="00CB65FE"/>
    <w:rsid w:val="00CB6791"/>
    <w:rsid w:val="00CB6B44"/>
    <w:rsid w:val="00CB6D35"/>
    <w:rsid w:val="00CB735B"/>
    <w:rsid w:val="00CC05A5"/>
    <w:rsid w:val="00CC0637"/>
    <w:rsid w:val="00CC096D"/>
    <w:rsid w:val="00CC0A61"/>
    <w:rsid w:val="00CC0ABC"/>
    <w:rsid w:val="00CC0F0E"/>
    <w:rsid w:val="00CC1170"/>
    <w:rsid w:val="00CC1489"/>
    <w:rsid w:val="00CC1F18"/>
    <w:rsid w:val="00CC21E4"/>
    <w:rsid w:val="00CC266D"/>
    <w:rsid w:val="00CC2D49"/>
    <w:rsid w:val="00CC2EC5"/>
    <w:rsid w:val="00CC3DD9"/>
    <w:rsid w:val="00CC4C06"/>
    <w:rsid w:val="00CC4D87"/>
    <w:rsid w:val="00CC56A8"/>
    <w:rsid w:val="00CC5CB5"/>
    <w:rsid w:val="00CC5E9B"/>
    <w:rsid w:val="00CC6632"/>
    <w:rsid w:val="00CC6D49"/>
    <w:rsid w:val="00CC6E52"/>
    <w:rsid w:val="00CC70CB"/>
    <w:rsid w:val="00CC70F8"/>
    <w:rsid w:val="00CD0251"/>
    <w:rsid w:val="00CD02BE"/>
    <w:rsid w:val="00CD038B"/>
    <w:rsid w:val="00CD066F"/>
    <w:rsid w:val="00CD081A"/>
    <w:rsid w:val="00CD0B77"/>
    <w:rsid w:val="00CD106E"/>
    <w:rsid w:val="00CD1177"/>
    <w:rsid w:val="00CD117C"/>
    <w:rsid w:val="00CD11AC"/>
    <w:rsid w:val="00CD1405"/>
    <w:rsid w:val="00CD173B"/>
    <w:rsid w:val="00CD17A2"/>
    <w:rsid w:val="00CD1E44"/>
    <w:rsid w:val="00CD21A6"/>
    <w:rsid w:val="00CD223C"/>
    <w:rsid w:val="00CD241C"/>
    <w:rsid w:val="00CD2562"/>
    <w:rsid w:val="00CD25A4"/>
    <w:rsid w:val="00CD29A6"/>
    <w:rsid w:val="00CD333C"/>
    <w:rsid w:val="00CD35C9"/>
    <w:rsid w:val="00CD412D"/>
    <w:rsid w:val="00CD4C56"/>
    <w:rsid w:val="00CD51B3"/>
    <w:rsid w:val="00CD5557"/>
    <w:rsid w:val="00CD5719"/>
    <w:rsid w:val="00CD5E93"/>
    <w:rsid w:val="00CD6D40"/>
    <w:rsid w:val="00CD7429"/>
    <w:rsid w:val="00CD7968"/>
    <w:rsid w:val="00CE0070"/>
    <w:rsid w:val="00CE07F7"/>
    <w:rsid w:val="00CE094D"/>
    <w:rsid w:val="00CE131A"/>
    <w:rsid w:val="00CE20C0"/>
    <w:rsid w:val="00CE240A"/>
    <w:rsid w:val="00CE24E8"/>
    <w:rsid w:val="00CE2785"/>
    <w:rsid w:val="00CE27C4"/>
    <w:rsid w:val="00CE2A1F"/>
    <w:rsid w:val="00CE2B24"/>
    <w:rsid w:val="00CE2BB8"/>
    <w:rsid w:val="00CE34B3"/>
    <w:rsid w:val="00CE39C5"/>
    <w:rsid w:val="00CE3CBE"/>
    <w:rsid w:val="00CE4049"/>
    <w:rsid w:val="00CE451F"/>
    <w:rsid w:val="00CE4584"/>
    <w:rsid w:val="00CE4782"/>
    <w:rsid w:val="00CE4AE5"/>
    <w:rsid w:val="00CE5A72"/>
    <w:rsid w:val="00CE63A1"/>
    <w:rsid w:val="00CE7CAB"/>
    <w:rsid w:val="00CF078B"/>
    <w:rsid w:val="00CF104B"/>
    <w:rsid w:val="00CF1132"/>
    <w:rsid w:val="00CF1A44"/>
    <w:rsid w:val="00CF228F"/>
    <w:rsid w:val="00CF2A87"/>
    <w:rsid w:val="00CF2DDB"/>
    <w:rsid w:val="00CF2FF8"/>
    <w:rsid w:val="00CF3600"/>
    <w:rsid w:val="00CF3650"/>
    <w:rsid w:val="00CF36E7"/>
    <w:rsid w:val="00CF3981"/>
    <w:rsid w:val="00CF3EF3"/>
    <w:rsid w:val="00CF4305"/>
    <w:rsid w:val="00CF4454"/>
    <w:rsid w:val="00CF4476"/>
    <w:rsid w:val="00CF49BA"/>
    <w:rsid w:val="00CF57EA"/>
    <w:rsid w:val="00CF5964"/>
    <w:rsid w:val="00CF59D7"/>
    <w:rsid w:val="00CF73ED"/>
    <w:rsid w:val="00CF748C"/>
    <w:rsid w:val="00CF75BF"/>
    <w:rsid w:val="00CF76CC"/>
    <w:rsid w:val="00CF7EF5"/>
    <w:rsid w:val="00D00E17"/>
    <w:rsid w:val="00D0128C"/>
    <w:rsid w:val="00D01AD2"/>
    <w:rsid w:val="00D01F01"/>
    <w:rsid w:val="00D02194"/>
    <w:rsid w:val="00D027C8"/>
    <w:rsid w:val="00D033AE"/>
    <w:rsid w:val="00D0441B"/>
    <w:rsid w:val="00D04504"/>
    <w:rsid w:val="00D050DD"/>
    <w:rsid w:val="00D05144"/>
    <w:rsid w:val="00D0563B"/>
    <w:rsid w:val="00D05FB3"/>
    <w:rsid w:val="00D066D6"/>
    <w:rsid w:val="00D06CF1"/>
    <w:rsid w:val="00D07F80"/>
    <w:rsid w:val="00D10199"/>
    <w:rsid w:val="00D1030C"/>
    <w:rsid w:val="00D10392"/>
    <w:rsid w:val="00D10462"/>
    <w:rsid w:val="00D1098C"/>
    <w:rsid w:val="00D10C55"/>
    <w:rsid w:val="00D10F46"/>
    <w:rsid w:val="00D110D0"/>
    <w:rsid w:val="00D11D25"/>
    <w:rsid w:val="00D1208A"/>
    <w:rsid w:val="00D120E3"/>
    <w:rsid w:val="00D122CD"/>
    <w:rsid w:val="00D123D9"/>
    <w:rsid w:val="00D12810"/>
    <w:rsid w:val="00D12986"/>
    <w:rsid w:val="00D12C15"/>
    <w:rsid w:val="00D12E5D"/>
    <w:rsid w:val="00D135D5"/>
    <w:rsid w:val="00D1391E"/>
    <w:rsid w:val="00D13B91"/>
    <w:rsid w:val="00D13BB8"/>
    <w:rsid w:val="00D14004"/>
    <w:rsid w:val="00D14166"/>
    <w:rsid w:val="00D14239"/>
    <w:rsid w:val="00D14524"/>
    <w:rsid w:val="00D14B28"/>
    <w:rsid w:val="00D14DCB"/>
    <w:rsid w:val="00D150A2"/>
    <w:rsid w:val="00D1538E"/>
    <w:rsid w:val="00D155A0"/>
    <w:rsid w:val="00D15CF6"/>
    <w:rsid w:val="00D15D66"/>
    <w:rsid w:val="00D15F9E"/>
    <w:rsid w:val="00D1676C"/>
    <w:rsid w:val="00D16880"/>
    <w:rsid w:val="00D16A7F"/>
    <w:rsid w:val="00D16BCA"/>
    <w:rsid w:val="00D170CB"/>
    <w:rsid w:val="00D177B0"/>
    <w:rsid w:val="00D17FF1"/>
    <w:rsid w:val="00D20217"/>
    <w:rsid w:val="00D209CA"/>
    <w:rsid w:val="00D209D1"/>
    <w:rsid w:val="00D22668"/>
    <w:rsid w:val="00D22C5A"/>
    <w:rsid w:val="00D22EF7"/>
    <w:rsid w:val="00D22FC5"/>
    <w:rsid w:val="00D23184"/>
    <w:rsid w:val="00D232EF"/>
    <w:rsid w:val="00D232F9"/>
    <w:rsid w:val="00D2333B"/>
    <w:rsid w:val="00D236AD"/>
    <w:rsid w:val="00D23BCB"/>
    <w:rsid w:val="00D2476E"/>
    <w:rsid w:val="00D2520F"/>
    <w:rsid w:val="00D252EC"/>
    <w:rsid w:val="00D254FC"/>
    <w:rsid w:val="00D257FC"/>
    <w:rsid w:val="00D2643B"/>
    <w:rsid w:val="00D26503"/>
    <w:rsid w:val="00D26F84"/>
    <w:rsid w:val="00D27391"/>
    <w:rsid w:val="00D27F48"/>
    <w:rsid w:val="00D30015"/>
    <w:rsid w:val="00D30025"/>
    <w:rsid w:val="00D30079"/>
    <w:rsid w:val="00D3161D"/>
    <w:rsid w:val="00D31637"/>
    <w:rsid w:val="00D318F6"/>
    <w:rsid w:val="00D31CA3"/>
    <w:rsid w:val="00D31CA9"/>
    <w:rsid w:val="00D339AB"/>
    <w:rsid w:val="00D33E09"/>
    <w:rsid w:val="00D3419E"/>
    <w:rsid w:val="00D34E30"/>
    <w:rsid w:val="00D34F8F"/>
    <w:rsid w:val="00D355A4"/>
    <w:rsid w:val="00D358AB"/>
    <w:rsid w:val="00D35BA4"/>
    <w:rsid w:val="00D35C62"/>
    <w:rsid w:val="00D35FBD"/>
    <w:rsid w:val="00D362C5"/>
    <w:rsid w:val="00D365C4"/>
    <w:rsid w:val="00D37910"/>
    <w:rsid w:val="00D37FFC"/>
    <w:rsid w:val="00D40417"/>
    <w:rsid w:val="00D406F6"/>
    <w:rsid w:val="00D40A22"/>
    <w:rsid w:val="00D413F2"/>
    <w:rsid w:val="00D41442"/>
    <w:rsid w:val="00D4145F"/>
    <w:rsid w:val="00D41560"/>
    <w:rsid w:val="00D417FC"/>
    <w:rsid w:val="00D41D08"/>
    <w:rsid w:val="00D41E22"/>
    <w:rsid w:val="00D41FCF"/>
    <w:rsid w:val="00D42468"/>
    <w:rsid w:val="00D43138"/>
    <w:rsid w:val="00D43422"/>
    <w:rsid w:val="00D43929"/>
    <w:rsid w:val="00D44BB1"/>
    <w:rsid w:val="00D44C8F"/>
    <w:rsid w:val="00D45829"/>
    <w:rsid w:val="00D45C88"/>
    <w:rsid w:val="00D46892"/>
    <w:rsid w:val="00D50E5E"/>
    <w:rsid w:val="00D514AD"/>
    <w:rsid w:val="00D51707"/>
    <w:rsid w:val="00D517B6"/>
    <w:rsid w:val="00D51CFF"/>
    <w:rsid w:val="00D51D14"/>
    <w:rsid w:val="00D51DBD"/>
    <w:rsid w:val="00D52817"/>
    <w:rsid w:val="00D53131"/>
    <w:rsid w:val="00D5328B"/>
    <w:rsid w:val="00D53EBB"/>
    <w:rsid w:val="00D53EF8"/>
    <w:rsid w:val="00D5400D"/>
    <w:rsid w:val="00D54264"/>
    <w:rsid w:val="00D547AD"/>
    <w:rsid w:val="00D54AF5"/>
    <w:rsid w:val="00D54B31"/>
    <w:rsid w:val="00D54F9B"/>
    <w:rsid w:val="00D5580A"/>
    <w:rsid w:val="00D560E4"/>
    <w:rsid w:val="00D5660A"/>
    <w:rsid w:val="00D56745"/>
    <w:rsid w:val="00D569BB"/>
    <w:rsid w:val="00D57033"/>
    <w:rsid w:val="00D5710E"/>
    <w:rsid w:val="00D576E4"/>
    <w:rsid w:val="00D57755"/>
    <w:rsid w:val="00D57B6A"/>
    <w:rsid w:val="00D57D4E"/>
    <w:rsid w:val="00D57DB6"/>
    <w:rsid w:val="00D6035E"/>
    <w:rsid w:val="00D60ABE"/>
    <w:rsid w:val="00D60B15"/>
    <w:rsid w:val="00D60CFF"/>
    <w:rsid w:val="00D60FA7"/>
    <w:rsid w:val="00D6168C"/>
    <w:rsid w:val="00D6205C"/>
    <w:rsid w:val="00D6264B"/>
    <w:rsid w:val="00D629A8"/>
    <w:rsid w:val="00D62A6B"/>
    <w:rsid w:val="00D62F58"/>
    <w:rsid w:val="00D639C8"/>
    <w:rsid w:val="00D64A90"/>
    <w:rsid w:val="00D65CAC"/>
    <w:rsid w:val="00D66318"/>
    <w:rsid w:val="00D66369"/>
    <w:rsid w:val="00D673EB"/>
    <w:rsid w:val="00D67814"/>
    <w:rsid w:val="00D678E9"/>
    <w:rsid w:val="00D679A3"/>
    <w:rsid w:val="00D679A6"/>
    <w:rsid w:val="00D67A8F"/>
    <w:rsid w:val="00D67AC2"/>
    <w:rsid w:val="00D67F26"/>
    <w:rsid w:val="00D7055C"/>
    <w:rsid w:val="00D70A21"/>
    <w:rsid w:val="00D70A2F"/>
    <w:rsid w:val="00D70FFC"/>
    <w:rsid w:val="00D71CE8"/>
    <w:rsid w:val="00D72B86"/>
    <w:rsid w:val="00D735EC"/>
    <w:rsid w:val="00D736D1"/>
    <w:rsid w:val="00D73992"/>
    <w:rsid w:val="00D73CBD"/>
    <w:rsid w:val="00D73FBF"/>
    <w:rsid w:val="00D74475"/>
    <w:rsid w:val="00D74904"/>
    <w:rsid w:val="00D74A2C"/>
    <w:rsid w:val="00D75384"/>
    <w:rsid w:val="00D7552A"/>
    <w:rsid w:val="00D75C45"/>
    <w:rsid w:val="00D75FB5"/>
    <w:rsid w:val="00D763FB"/>
    <w:rsid w:val="00D765AD"/>
    <w:rsid w:val="00D76990"/>
    <w:rsid w:val="00D7790A"/>
    <w:rsid w:val="00D77A0C"/>
    <w:rsid w:val="00D77B92"/>
    <w:rsid w:val="00D77E4B"/>
    <w:rsid w:val="00D805B8"/>
    <w:rsid w:val="00D805C7"/>
    <w:rsid w:val="00D813FA"/>
    <w:rsid w:val="00D82193"/>
    <w:rsid w:val="00D8221E"/>
    <w:rsid w:val="00D826EB"/>
    <w:rsid w:val="00D829AD"/>
    <w:rsid w:val="00D82B83"/>
    <w:rsid w:val="00D82CA4"/>
    <w:rsid w:val="00D82EFE"/>
    <w:rsid w:val="00D83687"/>
    <w:rsid w:val="00D838F5"/>
    <w:rsid w:val="00D83F89"/>
    <w:rsid w:val="00D83FB2"/>
    <w:rsid w:val="00D83FFF"/>
    <w:rsid w:val="00D844F0"/>
    <w:rsid w:val="00D84763"/>
    <w:rsid w:val="00D84C42"/>
    <w:rsid w:val="00D85B12"/>
    <w:rsid w:val="00D862D7"/>
    <w:rsid w:val="00D86475"/>
    <w:rsid w:val="00D86806"/>
    <w:rsid w:val="00D8746E"/>
    <w:rsid w:val="00D87704"/>
    <w:rsid w:val="00D87CD5"/>
    <w:rsid w:val="00D901BA"/>
    <w:rsid w:val="00D901BC"/>
    <w:rsid w:val="00D907EE"/>
    <w:rsid w:val="00D90BB2"/>
    <w:rsid w:val="00D91057"/>
    <w:rsid w:val="00D920A4"/>
    <w:rsid w:val="00D920EA"/>
    <w:rsid w:val="00D9349E"/>
    <w:rsid w:val="00D94BA9"/>
    <w:rsid w:val="00D950C9"/>
    <w:rsid w:val="00D958FF"/>
    <w:rsid w:val="00D95A35"/>
    <w:rsid w:val="00D95A50"/>
    <w:rsid w:val="00D95E79"/>
    <w:rsid w:val="00D95F60"/>
    <w:rsid w:val="00D96632"/>
    <w:rsid w:val="00D968C0"/>
    <w:rsid w:val="00D96E82"/>
    <w:rsid w:val="00D970A4"/>
    <w:rsid w:val="00D97219"/>
    <w:rsid w:val="00D979CE"/>
    <w:rsid w:val="00DA0336"/>
    <w:rsid w:val="00DA0A8C"/>
    <w:rsid w:val="00DA0FF2"/>
    <w:rsid w:val="00DA1B7E"/>
    <w:rsid w:val="00DA2889"/>
    <w:rsid w:val="00DA33EA"/>
    <w:rsid w:val="00DA39E4"/>
    <w:rsid w:val="00DA3F99"/>
    <w:rsid w:val="00DA448E"/>
    <w:rsid w:val="00DA46BF"/>
    <w:rsid w:val="00DA5109"/>
    <w:rsid w:val="00DA52DC"/>
    <w:rsid w:val="00DA55AE"/>
    <w:rsid w:val="00DA56FB"/>
    <w:rsid w:val="00DA5DD6"/>
    <w:rsid w:val="00DA5FBE"/>
    <w:rsid w:val="00DA614D"/>
    <w:rsid w:val="00DA6A9F"/>
    <w:rsid w:val="00DA6C1D"/>
    <w:rsid w:val="00DA6F2D"/>
    <w:rsid w:val="00DA79A8"/>
    <w:rsid w:val="00DB09B7"/>
    <w:rsid w:val="00DB17E2"/>
    <w:rsid w:val="00DB19A8"/>
    <w:rsid w:val="00DB257C"/>
    <w:rsid w:val="00DB3820"/>
    <w:rsid w:val="00DB3AB0"/>
    <w:rsid w:val="00DB43EC"/>
    <w:rsid w:val="00DB4BB0"/>
    <w:rsid w:val="00DB4C46"/>
    <w:rsid w:val="00DB50A0"/>
    <w:rsid w:val="00DB582C"/>
    <w:rsid w:val="00DB6321"/>
    <w:rsid w:val="00DB6F82"/>
    <w:rsid w:val="00DB7257"/>
    <w:rsid w:val="00DB7C8F"/>
    <w:rsid w:val="00DB7E02"/>
    <w:rsid w:val="00DB7FF3"/>
    <w:rsid w:val="00DC1026"/>
    <w:rsid w:val="00DC155C"/>
    <w:rsid w:val="00DC1CC5"/>
    <w:rsid w:val="00DC1F24"/>
    <w:rsid w:val="00DC2822"/>
    <w:rsid w:val="00DC2963"/>
    <w:rsid w:val="00DC2C75"/>
    <w:rsid w:val="00DC2E07"/>
    <w:rsid w:val="00DC2FC1"/>
    <w:rsid w:val="00DC3526"/>
    <w:rsid w:val="00DC392A"/>
    <w:rsid w:val="00DC3C4E"/>
    <w:rsid w:val="00DC3C59"/>
    <w:rsid w:val="00DC51DB"/>
    <w:rsid w:val="00DC5A03"/>
    <w:rsid w:val="00DC625B"/>
    <w:rsid w:val="00DC62D8"/>
    <w:rsid w:val="00DC6423"/>
    <w:rsid w:val="00DC688C"/>
    <w:rsid w:val="00DC6A76"/>
    <w:rsid w:val="00DC748F"/>
    <w:rsid w:val="00DC75AD"/>
    <w:rsid w:val="00DC76B3"/>
    <w:rsid w:val="00DD0155"/>
    <w:rsid w:val="00DD0C0B"/>
    <w:rsid w:val="00DD12AD"/>
    <w:rsid w:val="00DD179F"/>
    <w:rsid w:val="00DD19CE"/>
    <w:rsid w:val="00DD1C2A"/>
    <w:rsid w:val="00DD20BD"/>
    <w:rsid w:val="00DD2CD6"/>
    <w:rsid w:val="00DD3828"/>
    <w:rsid w:val="00DD3881"/>
    <w:rsid w:val="00DD3C7C"/>
    <w:rsid w:val="00DD4775"/>
    <w:rsid w:val="00DD4884"/>
    <w:rsid w:val="00DD503D"/>
    <w:rsid w:val="00DD521D"/>
    <w:rsid w:val="00DD53AF"/>
    <w:rsid w:val="00DD54EF"/>
    <w:rsid w:val="00DD5A4E"/>
    <w:rsid w:val="00DD6108"/>
    <w:rsid w:val="00DD6310"/>
    <w:rsid w:val="00DD6E3A"/>
    <w:rsid w:val="00DD6FE6"/>
    <w:rsid w:val="00DD7394"/>
    <w:rsid w:val="00DD77B3"/>
    <w:rsid w:val="00DD77BD"/>
    <w:rsid w:val="00DD782D"/>
    <w:rsid w:val="00DD7BAC"/>
    <w:rsid w:val="00DE03EB"/>
    <w:rsid w:val="00DE0797"/>
    <w:rsid w:val="00DE13E7"/>
    <w:rsid w:val="00DE1746"/>
    <w:rsid w:val="00DE1761"/>
    <w:rsid w:val="00DE1C87"/>
    <w:rsid w:val="00DE24F8"/>
    <w:rsid w:val="00DE2D59"/>
    <w:rsid w:val="00DE31B0"/>
    <w:rsid w:val="00DE372E"/>
    <w:rsid w:val="00DE3D06"/>
    <w:rsid w:val="00DE41A0"/>
    <w:rsid w:val="00DE4379"/>
    <w:rsid w:val="00DE46AB"/>
    <w:rsid w:val="00DE530B"/>
    <w:rsid w:val="00DE56E1"/>
    <w:rsid w:val="00DE5E06"/>
    <w:rsid w:val="00DE5EB2"/>
    <w:rsid w:val="00DE606B"/>
    <w:rsid w:val="00DE6180"/>
    <w:rsid w:val="00DE6A67"/>
    <w:rsid w:val="00DE6AA6"/>
    <w:rsid w:val="00DE6C02"/>
    <w:rsid w:val="00DE74D2"/>
    <w:rsid w:val="00DE760D"/>
    <w:rsid w:val="00DE7C92"/>
    <w:rsid w:val="00DE7E73"/>
    <w:rsid w:val="00DE7E89"/>
    <w:rsid w:val="00DF038D"/>
    <w:rsid w:val="00DF05AF"/>
    <w:rsid w:val="00DF0741"/>
    <w:rsid w:val="00DF08BA"/>
    <w:rsid w:val="00DF0904"/>
    <w:rsid w:val="00DF0963"/>
    <w:rsid w:val="00DF167C"/>
    <w:rsid w:val="00DF185A"/>
    <w:rsid w:val="00DF1B80"/>
    <w:rsid w:val="00DF1BD0"/>
    <w:rsid w:val="00DF1E1B"/>
    <w:rsid w:val="00DF1F8D"/>
    <w:rsid w:val="00DF20AB"/>
    <w:rsid w:val="00DF223F"/>
    <w:rsid w:val="00DF2D8E"/>
    <w:rsid w:val="00DF2F54"/>
    <w:rsid w:val="00DF3C0F"/>
    <w:rsid w:val="00DF3EA2"/>
    <w:rsid w:val="00DF651D"/>
    <w:rsid w:val="00DF690D"/>
    <w:rsid w:val="00DF7AD1"/>
    <w:rsid w:val="00DF7C63"/>
    <w:rsid w:val="00E01B15"/>
    <w:rsid w:val="00E01E56"/>
    <w:rsid w:val="00E02653"/>
    <w:rsid w:val="00E02958"/>
    <w:rsid w:val="00E0316C"/>
    <w:rsid w:val="00E0319E"/>
    <w:rsid w:val="00E03472"/>
    <w:rsid w:val="00E03A9A"/>
    <w:rsid w:val="00E0720E"/>
    <w:rsid w:val="00E07522"/>
    <w:rsid w:val="00E10155"/>
    <w:rsid w:val="00E102D8"/>
    <w:rsid w:val="00E102DD"/>
    <w:rsid w:val="00E10345"/>
    <w:rsid w:val="00E10749"/>
    <w:rsid w:val="00E10B6E"/>
    <w:rsid w:val="00E11CDF"/>
    <w:rsid w:val="00E11DA2"/>
    <w:rsid w:val="00E11DE4"/>
    <w:rsid w:val="00E11DEE"/>
    <w:rsid w:val="00E12192"/>
    <w:rsid w:val="00E128D3"/>
    <w:rsid w:val="00E12AA5"/>
    <w:rsid w:val="00E13F53"/>
    <w:rsid w:val="00E1457A"/>
    <w:rsid w:val="00E145EC"/>
    <w:rsid w:val="00E146EC"/>
    <w:rsid w:val="00E1537C"/>
    <w:rsid w:val="00E159FC"/>
    <w:rsid w:val="00E15D42"/>
    <w:rsid w:val="00E16173"/>
    <w:rsid w:val="00E1634B"/>
    <w:rsid w:val="00E16598"/>
    <w:rsid w:val="00E165CD"/>
    <w:rsid w:val="00E16985"/>
    <w:rsid w:val="00E16A02"/>
    <w:rsid w:val="00E1758A"/>
    <w:rsid w:val="00E175F3"/>
    <w:rsid w:val="00E200CA"/>
    <w:rsid w:val="00E2011A"/>
    <w:rsid w:val="00E21002"/>
    <w:rsid w:val="00E2152B"/>
    <w:rsid w:val="00E21718"/>
    <w:rsid w:val="00E222CA"/>
    <w:rsid w:val="00E2266F"/>
    <w:rsid w:val="00E230B1"/>
    <w:rsid w:val="00E230B6"/>
    <w:rsid w:val="00E2442C"/>
    <w:rsid w:val="00E24BAE"/>
    <w:rsid w:val="00E25497"/>
    <w:rsid w:val="00E257D4"/>
    <w:rsid w:val="00E258DF"/>
    <w:rsid w:val="00E25C0B"/>
    <w:rsid w:val="00E25F23"/>
    <w:rsid w:val="00E2603A"/>
    <w:rsid w:val="00E2632B"/>
    <w:rsid w:val="00E2643A"/>
    <w:rsid w:val="00E26811"/>
    <w:rsid w:val="00E2695D"/>
    <w:rsid w:val="00E26D64"/>
    <w:rsid w:val="00E2707C"/>
    <w:rsid w:val="00E278B4"/>
    <w:rsid w:val="00E27C5E"/>
    <w:rsid w:val="00E27C6B"/>
    <w:rsid w:val="00E27E7A"/>
    <w:rsid w:val="00E309BC"/>
    <w:rsid w:val="00E30AFE"/>
    <w:rsid w:val="00E30B34"/>
    <w:rsid w:val="00E31AF1"/>
    <w:rsid w:val="00E323E4"/>
    <w:rsid w:val="00E32CAA"/>
    <w:rsid w:val="00E336D7"/>
    <w:rsid w:val="00E33F22"/>
    <w:rsid w:val="00E34583"/>
    <w:rsid w:val="00E350C4"/>
    <w:rsid w:val="00E35232"/>
    <w:rsid w:val="00E352C0"/>
    <w:rsid w:val="00E3562C"/>
    <w:rsid w:val="00E357C5"/>
    <w:rsid w:val="00E35A4C"/>
    <w:rsid w:val="00E35CE8"/>
    <w:rsid w:val="00E35DAC"/>
    <w:rsid w:val="00E363DF"/>
    <w:rsid w:val="00E36B5E"/>
    <w:rsid w:val="00E40191"/>
    <w:rsid w:val="00E40493"/>
    <w:rsid w:val="00E40FA4"/>
    <w:rsid w:val="00E41751"/>
    <w:rsid w:val="00E41874"/>
    <w:rsid w:val="00E423D1"/>
    <w:rsid w:val="00E43399"/>
    <w:rsid w:val="00E4359F"/>
    <w:rsid w:val="00E437E5"/>
    <w:rsid w:val="00E4389F"/>
    <w:rsid w:val="00E439AE"/>
    <w:rsid w:val="00E43FD3"/>
    <w:rsid w:val="00E447A3"/>
    <w:rsid w:val="00E44BC2"/>
    <w:rsid w:val="00E46458"/>
    <w:rsid w:val="00E46ACD"/>
    <w:rsid w:val="00E4713E"/>
    <w:rsid w:val="00E473FF"/>
    <w:rsid w:val="00E477E8"/>
    <w:rsid w:val="00E500CC"/>
    <w:rsid w:val="00E500DB"/>
    <w:rsid w:val="00E50748"/>
    <w:rsid w:val="00E5082A"/>
    <w:rsid w:val="00E50D36"/>
    <w:rsid w:val="00E50D63"/>
    <w:rsid w:val="00E5164D"/>
    <w:rsid w:val="00E517CC"/>
    <w:rsid w:val="00E51BB2"/>
    <w:rsid w:val="00E51D21"/>
    <w:rsid w:val="00E52AAF"/>
    <w:rsid w:val="00E53A86"/>
    <w:rsid w:val="00E53F75"/>
    <w:rsid w:val="00E5405C"/>
    <w:rsid w:val="00E54183"/>
    <w:rsid w:val="00E54444"/>
    <w:rsid w:val="00E544AF"/>
    <w:rsid w:val="00E55333"/>
    <w:rsid w:val="00E55DAA"/>
    <w:rsid w:val="00E5617B"/>
    <w:rsid w:val="00E5617C"/>
    <w:rsid w:val="00E5621C"/>
    <w:rsid w:val="00E56298"/>
    <w:rsid w:val="00E56BAA"/>
    <w:rsid w:val="00E600A4"/>
    <w:rsid w:val="00E60475"/>
    <w:rsid w:val="00E6059D"/>
    <w:rsid w:val="00E605E5"/>
    <w:rsid w:val="00E60705"/>
    <w:rsid w:val="00E607E4"/>
    <w:rsid w:val="00E61481"/>
    <w:rsid w:val="00E61617"/>
    <w:rsid w:val="00E61946"/>
    <w:rsid w:val="00E6203A"/>
    <w:rsid w:val="00E628C2"/>
    <w:rsid w:val="00E637DC"/>
    <w:rsid w:val="00E638D3"/>
    <w:rsid w:val="00E63C14"/>
    <w:rsid w:val="00E63F1C"/>
    <w:rsid w:val="00E64232"/>
    <w:rsid w:val="00E64287"/>
    <w:rsid w:val="00E64307"/>
    <w:rsid w:val="00E646E9"/>
    <w:rsid w:val="00E64AA1"/>
    <w:rsid w:val="00E64DDD"/>
    <w:rsid w:val="00E64E2C"/>
    <w:rsid w:val="00E65728"/>
    <w:rsid w:val="00E659AC"/>
    <w:rsid w:val="00E65ADA"/>
    <w:rsid w:val="00E65B32"/>
    <w:rsid w:val="00E66CCF"/>
    <w:rsid w:val="00E67084"/>
    <w:rsid w:val="00E6719D"/>
    <w:rsid w:val="00E677E9"/>
    <w:rsid w:val="00E678A6"/>
    <w:rsid w:val="00E67CB0"/>
    <w:rsid w:val="00E67D48"/>
    <w:rsid w:val="00E67F94"/>
    <w:rsid w:val="00E70196"/>
    <w:rsid w:val="00E70410"/>
    <w:rsid w:val="00E70587"/>
    <w:rsid w:val="00E70D24"/>
    <w:rsid w:val="00E710C4"/>
    <w:rsid w:val="00E71221"/>
    <w:rsid w:val="00E71C53"/>
    <w:rsid w:val="00E7249A"/>
    <w:rsid w:val="00E72750"/>
    <w:rsid w:val="00E72857"/>
    <w:rsid w:val="00E72CC7"/>
    <w:rsid w:val="00E72F13"/>
    <w:rsid w:val="00E72F6A"/>
    <w:rsid w:val="00E7314F"/>
    <w:rsid w:val="00E73339"/>
    <w:rsid w:val="00E73402"/>
    <w:rsid w:val="00E73495"/>
    <w:rsid w:val="00E739B0"/>
    <w:rsid w:val="00E73A76"/>
    <w:rsid w:val="00E74066"/>
    <w:rsid w:val="00E740B0"/>
    <w:rsid w:val="00E753A9"/>
    <w:rsid w:val="00E75CD4"/>
    <w:rsid w:val="00E76387"/>
    <w:rsid w:val="00E768F9"/>
    <w:rsid w:val="00E76A37"/>
    <w:rsid w:val="00E7726A"/>
    <w:rsid w:val="00E77FD7"/>
    <w:rsid w:val="00E8035C"/>
    <w:rsid w:val="00E80521"/>
    <w:rsid w:val="00E80752"/>
    <w:rsid w:val="00E809BC"/>
    <w:rsid w:val="00E8104F"/>
    <w:rsid w:val="00E81263"/>
    <w:rsid w:val="00E81755"/>
    <w:rsid w:val="00E817BA"/>
    <w:rsid w:val="00E81A1D"/>
    <w:rsid w:val="00E81E5C"/>
    <w:rsid w:val="00E821BE"/>
    <w:rsid w:val="00E8232E"/>
    <w:rsid w:val="00E82446"/>
    <w:rsid w:val="00E8280A"/>
    <w:rsid w:val="00E82C7B"/>
    <w:rsid w:val="00E83263"/>
    <w:rsid w:val="00E833F8"/>
    <w:rsid w:val="00E84793"/>
    <w:rsid w:val="00E84AA0"/>
    <w:rsid w:val="00E84C37"/>
    <w:rsid w:val="00E84FFE"/>
    <w:rsid w:val="00E85304"/>
    <w:rsid w:val="00E8535F"/>
    <w:rsid w:val="00E853EE"/>
    <w:rsid w:val="00E85A3C"/>
    <w:rsid w:val="00E85A5F"/>
    <w:rsid w:val="00E85D67"/>
    <w:rsid w:val="00E863B2"/>
    <w:rsid w:val="00E8718B"/>
    <w:rsid w:val="00E90EFA"/>
    <w:rsid w:val="00E91176"/>
    <w:rsid w:val="00E92011"/>
    <w:rsid w:val="00E922B8"/>
    <w:rsid w:val="00E925DD"/>
    <w:rsid w:val="00E92B59"/>
    <w:rsid w:val="00E934DF"/>
    <w:rsid w:val="00E9350D"/>
    <w:rsid w:val="00E93823"/>
    <w:rsid w:val="00E93856"/>
    <w:rsid w:val="00E93865"/>
    <w:rsid w:val="00E93A2F"/>
    <w:rsid w:val="00E9409B"/>
    <w:rsid w:val="00E94CB3"/>
    <w:rsid w:val="00E94EB1"/>
    <w:rsid w:val="00E96937"/>
    <w:rsid w:val="00E969FB"/>
    <w:rsid w:val="00E97802"/>
    <w:rsid w:val="00E97837"/>
    <w:rsid w:val="00E978FC"/>
    <w:rsid w:val="00E9798C"/>
    <w:rsid w:val="00E97DEB"/>
    <w:rsid w:val="00EA0134"/>
    <w:rsid w:val="00EA0E38"/>
    <w:rsid w:val="00EA11B4"/>
    <w:rsid w:val="00EA1895"/>
    <w:rsid w:val="00EA193D"/>
    <w:rsid w:val="00EA1944"/>
    <w:rsid w:val="00EA1A07"/>
    <w:rsid w:val="00EA2965"/>
    <w:rsid w:val="00EA2A0C"/>
    <w:rsid w:val="00EA2FD2"/>
    <w:rsid w:val="00EA384F"/>
    <w:rsid w:val="00EA39C9"/>
    <w:rsid w:val="00EA4715"/>
    <w:rsid w:val="00EA4784"/>
    <w:rsid w:val="00EA647D"/>
    <w:rsid w:val="00EA6545"/>
    <w:rsid w:val="00EA6B0F"/>
    <w:rsid w:val="00EA7423"/>
    <w:rsid w:val="00EA7424"/>
    <w:rsid w:val="00EA7E10"/>
    <w:rsid w:val="00EB03B5"/>
    <w:rsid w:val="00EB0579"/>
    <w:rsid w:val="00EB0CA3"/>
    <w:rsid w:val="00EB11E3"/>
    <w:rsid w:val="00EB2C2C"/>
    <w:rsid w:val="00EB2CDE"/>
    <w:rsid w:val="00EB383B"/>
    <w:rsid w:val="00EB3CF4"/>
    <w:rsid w:val="00EB4E48"/>
    <w:rsid w:val="00EB5072"/>
    <w:rsid w:val="00EB5A4F"/>
    <w:rsid w:val="00EB5D8F"/>
    <w:rsid w:val="00EB5DFA"/>
    <w:rsid w:val="00EB6158"/>
    <w:rsid w:val="00EB764C"/>
    <w:rsid w:val="00EB7AC2"/>
    <w:rsid w:val="00EB7B0E"/>
    <w:rsid w:val="00EB7BFA"/>
    <w:rsid w:val="00EB7F68"/>
    <w:rsid w:val="00EC16E4"/>
    <w:rsid w:val="00EC188A"/>
    <w:rsid w:val="00EC1993"/>
    <w:rsid w:val="00EC1A89"/>
    <w:rsid w:val="00EC27AB"/>
    <w:rsid w:val="00EC2881"/>
    <w:rsid w:val="00EC3B7D"/>
    <w:rsid w:val="00EC3C96"/>
    <w:rsid w:val="00EC3DD7"/>
    <w:rsid w:val="00EC3EDA"/>
    <w:rsid w:val="00EC42A8"/>
    <w:rsid w:val="00EC448B"/>
    <w:rsid w:val="00EC4610"/>
    <w:rsid w:val="00EC48C7"/>
    <w:rsid w:val="00EC4CFB"/>
    <w:rsid w:val="00EC54AB"/>
    <w:rsid w:val="00EC5703"/>
    <w:rsid w:val="00EC5AEA"/>
    <w:rsid w:val="00EC62F3"/>
    <w:rsid w:val="00EC6764"/>
    <w:rsid w:val="00EC6D11"/>
    <w:rsid w:val="00EC6D2C"/>
    <w:rsid w:val="00EC6F25"/>
    <w:rsid w:val="00EC7150"/>
    <w:rsid w:val="00EC7437"/>
    <w:rsid w:val="00EC784C"/>
    <w:rsid w:val="00EC7E60"/>
    <w:rsid w:val="00ED01A4"/>
    <w:rsid w:val="00ED0F9A"/>
    <w:rsid w:val="00ED12FF"/>
    <w:rsid w:val="00ED1703"/>
    <w:rsid w:val="00ED177E"/>
    <w:rsid w:val="00ED1917"/>
    <w:rsid w:val="00ED1B69"/>
    <w:rsid w:val="00ED1E29"/>
    <w:rsid w:val="00ED1ECF"/>
    <w:rsid w:val="00ED213E"/>
    <w:rsid w:val="00ED2347"/>
    <w:rsid w:val="00ED289D"/>
    <w:rsid w:val="00ED2B7F"/>
    <w:rsid w:val="00ED327E"/>
    <w:rsid w:val="00ED3689"/>
    <w:rsid w:val="00ED370E"/>
    <w:rsid w:val="00ED373D"/>
    <w:rsid w:val="00ED40CA"/>
    <w:rsid w:val="00ED43C4"/>
    <w:rsid w:val="00ED4763"/>
    <w:rsid w:val="00ED4A7A"/>
    <w:rsid w:val="00ED501E"/>
    <w:rsid w:val="00ED571B"/>
    <w:rsid w:val="00ED5A04"/>
    <w:rsid w:val="00ED5F38"/>
    <w:rsid w:val="00ED64DD"/>
    <w:rsid w:val="00ED6891"/>
    <w:rsid w:val="00ED68C6"/>
    <w:rsid w:val="00ED6FA3"/>
    <w:rsid w:val="00ED72B0"/>
    <w:rsid w:val="00ED7DB3"/>
    <w:rsid w:val="00EE0304"/>
    <w:rsid w:val="00EE03F1"/>
    <w:rsid w:val="00EE0E1B"/>
    <w:rsid w:val="00EE0F40"/>
    <w:rsid w:val="00EE11AC"/>
    <w:rsid w:val="00EE1DFC"/>
    <w:rsid w:val="00EE26AA"/>
    <w:rsid w:val="00EE2C2C"/>
    <w:rsid w:val="00EE30FF"/>
    <w:rsid w:val="00EE4716"/>
    <w:rsid w:val="00EE477B"/>
    <w:rsid w:val="00EE48F9"/>
    <w:rsid w:val="00EE4CD1"/>
    <w:rsid w:val="00EE52AF"/>
    <w:rsid w:val="00EE54D8"/>
    <w:rsid w:val="00EE5A92"/>
    <w:rsid w:val="00EE62C6"/>
    <w:rsid w:val="00EE6D7F"/>
    <w:rsid w:val="00EE7521"/>
    <w:rsid w:val="00EF0195"/>
    <w:rsid w:val="00EF031B"/>
    <w:rsid w:val="00EF03AA"/>
    <w:rsid w:val="00EF0534"/>
    <w:rsid w:val="00EF059F"/>
    <w:rsid w:val="00EF0630"/>
    <w:rsid w:val="00EF0D9E"/>
    <w:rsid w:val="00EF0DAA"/>
    <w:rsid w:val="00EF1247"/>
    <w:rsid w:val="00EF1388"/>
    <w:rsid w:val="00EF2506"/>
    <w:rsid w:val="00EF2F20"/>
    <w:rsid w:val="00EF2F3A"/>
    <w:rsid w:val="00EF3EA0"/>
    <w:rsid w:val="00EF409F"/>
    <w:rsid w:val="00EF4DBC"/>
    <w:rsid w:val="00EF4F76"/>
    <w:rsid w:val="00EF53FE"/>
    <w:rsid w:val="00EF55BF"/>
    <w:rsid w:val="00EF5A30"/>
    <w:rsid w:val="00EF5B73"/>
    <w:rsid w:val="00EF5EEB"/>
    <w:rsid w:val="00EF6F23"/>
    <w:rsid w:val="00EF6FCA"/>
    <w:rsid w:val="00EF7492"/>
    <w:rsid w:val="00EF792B"/>
    <w:rsid w:val="00EF79C9"/>
    <w:rsid w:val="00F0048F"/>
    <w:rsid w:val="00F0120D"/>
    <w:rsid w:val="00F016A6"/>
    <w:rsid w:val="00F01986"/>
    <w:rsid w:val="00F021ED"/>
    <w:rsid w:val="00F026BE"/>
    <w:rsid w:val="00F028C6"/>
    <w:rsid w:val="00F02947"/>
    <w:rsid w:val="00F02955"/>
    <w:rsid w:val="00F03020"/>
    <w:rsid w:val="00F032B4"/>
    <w:rsid w:val="00F03CD7"/>
    <w:rsid w:val="00F043CC"/>
    <w:rsid w:val="00F04711"/>
    <w:rsid w:val="00F047F7"/>
    <w:rsid w:val="00F04D4F"/>
    <w:rsid w:val="00F04D80"/>
    <w:rsid w:val="00F05168"/>
    <w:rsid w:val="00F05222"/>
    <w:rsid w:val="00F058A5"/>
    <w:rsid w:val="00F05905"/>
    <w:rsid w:val="00F05AF1"/>
    <w:rsid w:val="00F05ECE"/>
    <w:rsid w:val="00F062BB"/>
    <w:rsid w:val="00F066A4"/>
    <w:rsid w:val="00F06A5D"/>
    <w:rsid w:val="00F07350"/>
    <w:rsid w:val="00F1005C"/>
    <w:rsid w:val="00F10C15"/>
    <w:rsid w:val="00F11145"/>
    <w:rsid w:val="00F113E2"/>
    <w:rsid w:val="00F11A10"/>
    <w:rsid w:val="00F12667"/>
    <w:rsid w:val="00F126A9"/>
    <w:rsid w:val="00F12BEC"/>
    <w:rsid w:val="00F13010"/>
    <w:rsid w:val="00F1305B"/>
    <w:rsid w:val="00F13967"/>
    <w:rsid w:val="00F13B4D"/>
    <w:rsid w:val="00F13C8E"/>
    <w:rsid w:val="00F141AA"/>
    <w:rsid w:val="00F14709"/>
    <w:rsid w:val="00F14849"/>
    <w:rsid w:val="00F14A3E"/>
    <w:rsid w:val="00F14B30"/>
    <w:rsid w:val="00F15204"/>
    <w:rsid w:val="00F1544E"/>
    <w:rsid w:val="00F15452"/>
    <w:rsid w:val="00F1599E"/>
    <w:rsid w:val="00F15F3C"/>
    <w:rsid w:val="00F1667D"/>
    <w:rsid w:val="00F16BF1"/>
    <w:rsid w:val="00F173A4"/>
    <w:rsid w:val="00F17F3A"/>
    <w:rsid w:val="00F20390"/>
    <w:rsid w:val="00F203F2"/>
    <w:rsid w:val="00F20446"/>
    <w:rsid w:val="00F2096A"/>
    <w:rsid w:val="00F213C5"/>
    <w:rsid w:val="00F2145A"/>
    <w:rsid w:val="00F217C2"/>
    <w:rsid w:val="00F2190D"/>
    <w:rsid w:val="00F22010"/>
    <w:rsid w:val="00F22027"/>
    <w:rsid w:val="00F222D5"/>
    <w:rsid w:val="00F229E3"/>
    <w:rsid w:val="00F2386C"/>
    <w:rsid w:val="00F23951"/>
    <w:rsid w:val="00F2544B"/>
    <w:rsid w:val="00F255C4"/>
    <w:rsid w:val="00F25A48"/>
    <w:rsid w:val="00F25B70"/>
    <w:rsid w:val="00F25BFF"/>
    <w:rsid w:val="00F26345"/>
    <w:rsid w:val="00F26993"/>
    <w:rsid w:val="00F272C8"/>
    <w:rsid w:val="00F272D5"/>
    <w:rsid w:val="00F27457"/>
    <w:rsid w:val="00F27F71"/>
    <w:rsid w:val="00F30276"/>
    <w:rsid w:val="00F30FAC"/>
    <w:rsid w:val="00F30FF6"/>
    <w:rsid w:val="00F311B1"/>
    <w:rsid w:val="00F311C1"/>
    <w:rsid w:val="00F319B1"/>
    <w:rsid w:val="00F319DA"/>
    <w:rsid w:val="00F327EA"/>
    <w:rsid w:val="00F329A2"/>
    <w:rsid w:val="00F32A7C"/>
    <w:rsid w:val="00F32CDC"/>
    <w:rsid w:val="00F32E05"/>
    <w:rsid w:val="00F33CBD"/>
    <w:rsid w:val="00F33D18"/>
    <w:rsid w:val="00F347FD"/>
    <w:rsid w:val="00F34C8A"/>
    <w:rsid w:val="00F34CA0"/>
    <w:rsid w:val="00F34F2D"/>
    <w:rsid w:val="00F35423"/>
    <w:rsid w:val="00F35666"/>
    <w:rsid w:val="00F3587B"/>
    <w:rsid w:val="00F35C53"/>
    <w:rsid w:val="00F35FE6"/>
    <w:rsid w:val="00F367BF"/>
    <w:rsid w:val="00F37885"/>
    <w:rsid w:val="00F37DD8"/>
    <w:rsid w:val="00F37E14"/>
    <w:rsid w:val="00F41329"/>
    <w:rsid w:val="00F4150D"/>
    <w:rsid w:val="00F41687"/>
    <w:rsid w:val="00F41AC2"/>
    <w:rsid w:val="00F41D2C"/>
    <w:rsid w:val="00F4280E"/>
    <w:rsid w:val="00F42A2B"/>
    <w:rsid w:val="00F42AFA"/>
    <w:rsid w:val="00F42AFC"/>
    <w:rsid w:val="00F43080"/>
    <w:rsid w:val="00F431D7"/>
    <w:rsid w:val="00F43489"/>
    <w:rsid w:val="00F4360E"/>
    <w:rsid w:val="00F439F4"/>
    <w:rsid w:val="00F4579C"/>
    <w:rsid w:val="00F457E5"/>
    <w:rsid w:val="00F45F9B"/>
    <w:rsid w:val="00F45FF0"/>
    <w:rsid w:val="00F4623E"/>
    <w:rsid w:val="00F465AA"/>
    <w:rsid w:val="00F469AD"/>
    <w:rsid w:val="00F469F2"/>
    <w:rsid w:val="00F46FA2"/>
    <w:rsid w:val="00F470C3"/>
    <w:rsid w:val="00F4779E"/>
    <w:rsid w:val="00F478D0"/>
    <w:rsid w:val="00F504FF"/>
    <w:rsid w:val="00F509FA"/>
    <w:rsid w:val="00F51BAC"/>
    <w:rsid w:val="00F51FAF"/>
    <w:rsid w:val="00F52103"/>
    <w:rsid w:val="00F5216E"/>
    <w:rsid w:val="00F5218E"/>
    <w:rsid w:val="00F523D8"/>
    <w:rsid w:val="00F5269A"/>
    <w:rsid w:val="00F53183"/>
    <w:rsid w:val="00F53855"/>
    <w:rsid w:val="00F53DF0"/>
    <w:rsid w:val="00F5437C"/>
    <w:rsid w:val="00F546DD"/>
    <w:rsid w:val="00F54810"/>
    <w:rsid w:val="00F54913"/>
    <w:rsid w:val="00F54A79"/>
    <w:rsid w:val="00F54E2C"/>
    <w:rsid w:val="00F54F67"/>
    <w:rsid w:val="00F5528C"/>
    <w:rsid w:val="00F5564B"/>
    <w:rsid w:val="00F56305"/>
    <w:rsid w:val="00F5714D"/>
    <w:rsid w:val="00F576D3"/>
    <w:rsid w:val="00F577CB"/>
    <w:rsid w:val="00F57B49"/>
    <w:rsid w:val="00F60056"/>
    <w:rsid w:val="00F605DC"/>
    <w:rsid w:val="00F6065A"/>
    <w:rsid w:val="00F60ABD"/>
    <w:rsid w:val="00F60ABF"/>
    <w:rsid w:val="00F61218"/>
    <w:rsid w:val="00F61424"/>
    <w:rsid w:val="00F61870"/>
    <w:rsid w:val="00F6188E"/>
    <w:rsid w:val="00F61AB8"/>
    <w:rsid w:val="00F62037"/>
    <w:rsid w:val="00F62333"/>
    <w:rsid w:val="00F6309D"/>
    <w:rsid w:val="00F63324"/>
    <w:rsid w:val="00F63675"/>
    <w:rsid w:val="00F63682"/>
    <w:rsid w:val="00F63D07"/>
    <w:rsid w:val="00F63DC5"/>
    <w:rsid w:val="00F63F9A"/>
    <w:rsid w:val="00F640EA"/>
    <w:rsid w:val="00F64304"/>
    <w:rsid w:val="00F64A66"/>
    <w:rsid w:val="00F64B5F"/>
    <w:rsid w:val="00F65445"/>
    <w:rsid w:val="00F65841"/>
    <w:rsid w:val="00F65CA2"/>
    <w:rsid w:val="00F66148"/>
    <w:rsid w:val="00F66246"/>
    <w:rsid w:val="00F6669C"/>
    <w:rsid w:val="00F670E6"/>
    <w:rsid w:val="00F6745B"/>
    <w:rsid w:val="00F67539"/>
    <w:rsid w:val="00F675D8"/>
    <w:rsid w:val="00F676A2"/>
    <w:rsid w:val="00F67A33"/>
    <w:rsid w:val="00F70029"/>
    <w:rsid w:val="00F70230"/>
    <w:rsid w:val="00F70AAA"/>
    <w:rsid w:val="00F70CA8"/>
    <w:rsid w:val="00F70DBF"/>
    <w:rsid w:val="00F70F4B"/>
    <w:rsid w:val="00F71089"/>
    <w:rsid w:val="00F71432"/>
    <w:rsid w:val="00F71803"/>
    <w:rsid w:val="00F71BE0"/>
    <w:rsid w:val="00F720C7"/>
    <w:rsid w:val="00F721E3"/>
    <w:rsid w:val="00F72817"/>
    <w:rsid w:val="00F731A6"/>
    <w:rsid w:val="00F7358C"/>
    <w:rsid w:val="00F73C9A"/>
    <w:rsid w:val="00F73DE0"/>
    <w:rsid w:val="00F74584"/>
    <w:rsid w:val="00F74AB2"/>
    <w:rsid w:val="00F75049"/>
    <w:rsid w:val="00F75559"/>
    <w:rsid w:val="00F759D2"/>
    <w:rsid w:val="00F75A64"/>
    <w:rsid w:val="00F75B47"/>
    <w:rsid w:val="00F7644A"/>
    <w:rsid w:val="00F7656B"/>
    <w:rsid w:val="00F768A3"/>
    <w:rsid w:val="00F7694C"/>
    <w:rsid w:val="00F76AE0"/>
    <w:rsid w:val="00F76F48"/>
    <w:rsid w:val="00F77BD8"/>
    <w:rsid w:val="00F80016"/>
    <w:rsid w:val="00F80A78"/>
    <w:rsid w:val="00F815E0"/>
    <w:rsid w:val="00F816C4"/>
    <w:rsid w:val="00F82056"/>
    <w:rsid w:val="00F8208B"/>
    <w:rsid w:val="00F82655"/>
    <w:rsid w:val="00F829AB"/>
    <w:rsid w:val="00F82A9E"/>
    <w:rsid w:val="00F82DC3"/>
    <w:rsid w:val="00F82DFB"/>
    <w:rsid w:val="00F839F7"/>
    <w:rsid w:val="00F842EA"/>
    <w:rsid w:val="00F84754"/>
    <w:rsid w:val="00F850E2"/>
    <w:rsid w:val="00F856D7"/>
    <w:rsid w:val="00F858CB"/>
    <w:rsid w:val="00F85A4E"/>
    <w:rsid w:val="00F85D7C"/>
    <w:rsid w:val="00F86811"/>
    <w:rsid w:val="00F86C31"/>
    <w:rsid w:val="00F86D88"/>
    <w:rsid w:val="00F870EF"/>
    <w:rsid w:val="00F8741E"/>
    <w:rsid w:val="00F8750E"/>
    <w:rsid w:val="00F8780A"/>
    <w:rsid w:val="00F87F12"/>
    <w:rsid w:val="00F906F6"/>
    <w:rsid w:val="00F90E70"/>
    <w:rsid w:val="00F910CA"/>
    <w:rsid w:val="00F915C0"/>
    <w:rsid w:val="00F917EC"/>
    <w:rsid w:val="00F91BC7"/>
    <w:rsid w:val="00F91D60"/>
    <w:rsid w:val="00F91EEF"/>
    <w:rsid w:val="00F9250C"/>
    <w:rsid w:val="00F92589"/>
    <w:rsid w:val="00F92DA6"/>
    <w:rsid w:val="00F930CE"/>
    <w:rsid w:val="00F931D8"/>
    <w:rsid w:val="00F93425"/>
    <w:rsid w:val="00F9347E"/>
    <w:rsid w:val="00F938F8"/>
    <w:rsid w:val="00F93DA9"/>
    <w:rsid w:val="00F941D7"/>
    <w:rsid w:val="00F943F7"/>
    <w:rsid w:val="00F9489B"/>
    <w:rsid w:val="00F95381"/>
    <w:rsid w:val="00F95696"/>
    <w:rsid w:val="00F95DC4"/>
    <w:rsid w:val="00F96610"/>
    <w:rsid w:val="00F96C53"/>
    <w:rsid w:val="00F96D1B"/>
    <w:rsid w:val="00FA05D7"/>
    <w:rsid w:val="00FA098D"/>
    <w:rsid w:val="00FA0BC5"/>
    <w:rsid w:val="00FA0C4D"/>
    <w:rsid w:val="00FA0D1D"/>
    <w:rsid w:val="00FA0F96"/>
    <w:rsid w:val="00FA2035"/>
    <w:rsid w:val="00FA2202"/>
    <w:rsid w:val="00FA2290"/>
    <w:rsid w:val="00FA316D"/>
    <w:rsid w:val="00FA36E4"/>
    <w:rsid w:val="00FA3B95"/>
    <w:rsid w:val="00FA3D1A"/>
    <w:rsid w:val="00FA4B14"/>
    <w:rsid w:val="00FA519E"/>
    <w:rsid w:val="00FA54BA"/>
    <w:rsid w:val="00FA576C"/>
    <w:rsid w:val="00FA5A2F"/>
    <w:rsid w:val="00FA5F78"/>
    <w:rsid w:val="00FA6321"/>
    <w:rsid w:val="00FA658B"/>
    <w:rsid w:val="00FA68E8"/>
    <w:rsid w:val="00FA69CE"/>
    <w:rsid w:val="00FA6E3B"/>
    <w:rsid w:val="00FA6ED1"/>
    <w:rsid w:val="00FA6FD1"/>
    <w:rsid w:val="00FA74AF"/>
    <w:rsid w:val="00FA79F9"/>
    <w:rsid w:val="00FA7A34"/>
    <w:rsid w:val="00FA7A7B"/>
    <w:rsid w:val="00FA7D4E"/>
    <w:rsid w:val="00FA7D77"/>
    <w:rsid w:val="00FB040D"/>
    <w:rsid w:val="00FB1805"/>
    <w:rsid w:val="00FB1ADB"/>
    <w:rsid w:val="00FB221C"/>
    <w:rsid w:val="00FB2D86"/>
    <w:rsid w:val="00FB323C"/>
    <w:rsid w:val="00FB35E1"/>
    <w:rsid w:val="00FB3C69"/>
    <w:rsid w:val="00FB4DE0"/>
    <w:rsid w:val="00FB51C9"/>
    <w:rsid w:val="00FB5311"/>
    <w:rsid w:val="00FB5DE6"/>
    <w:rsid w:val="00FB6F8A"/>
    <w:rsid w:val="00FB6FBD"/>
    <w:rsid w:val="00FB7D97"/>
    <w:rsid w:val="00FB7DC2"/>
    <w:rsid w:val="00FB7F64"/>
    <w:rsid w:val="00FC0340"/>
    <w:rsid w:val="00FC04D8"/>
    <w:rsid w:val="00FC0751"/>
    <w:rsid w:val="00FC0A5D"/>
    <w:rsid w:val="00FC0AD4"/>
    <w:rsid w:val="00FC0DDE"/>
    <w:rsid w:val="00FC0E61"/>
    <w:rsid w:val="00FC0EB2"/>
    <w:rsid w:val="00FC10FA"/>
    <w:rsid w:val="00FC1218"/>
    <w:rsid w:val="00FC1DF3"/>
    <w:rsid w:val="00FC25FB"/>
    <w:rsid w:val="00FC273A"/>
    <w:rsid w:val="00FC3630"/>
    <w:rsid w:val="00FC3DD9"/>
    <w:rsid w:val="00FC4508"/>
    <w:rsid w:val="00FC5A94"/>
    <w:rsid w:val="00FC5ACC"/>
    <w:rsid w:val="00FC6196"/>
    <w:rsid w:val="00FC61AE"/>
    <w:rsid w:val="00FC65F0"/>
    <w:rsid w:val="00FC6746"/>
    <w:rsid w:val="00FC6A46"/>
    <w:rsid w:val="00FC72B6"/>
    <w:rsid w:val="00FC751F"/>
    <w:rsid w:val="00FC77AF"/>
    <w:rsid w:val="00FC7D82"/>
    <w:rsid w:val="00FD0052"/>
    <w:rsid w:val="00FD031A"/>
    <w:rsid w:val="00FD05BF"/>
    <w:rsid w:val="00FD07D1"/>
    <w:rsid w:val="00FD087E"/>
    <w:rsid w:val="00FD094C"/>
    <w:rsid w:val="00FD1599"/>
    <w:rsid w:val="00FD1891"/>
    <w:rsid w:val="00FD2053"/>
    <w:rsid w:val="00FD20FE"/>
    <w:rsid w:val="00FD21BC"/>
    <w:rsid w:val="00FD2354"/>
    <w:rsid w:val="00FD235C"/>
    <w:rsid w:val="00FD2C60"/>
    <w:rsid w:val="00FD3145"/>
    <w:rsid w:val="00FD3198"/>
    <w:rsid w:val="00FD3423"/>
    <w:rsid w:val="00FD354B"/>
    <w:rsid w:val="00FD37F1"/>
    <w:rsid w:val="00FD3E2C"/>
    <w:rsid w:val="00FD3E71"/>
    <w:rsid w:val="00FD50F1"/>
    <w:rsid w:val="00FD5415"/>
    <w:rsid w:val="00FD5629"/>
    <w:rsid w:val="00FD5AB3"/>
    <w:rsid w:val="00FD5C24"/>
    <w:rsid w:val="00FD5D80"/>
    <w:rsid w:val="00FD6020"/>
    <w:rsid w:val="00FD671C"/>
    <w:rsid w:val="00FD68C2"/>
    <w:rsid w:val="00FD6F9B"/>
    <w:rsid w:val="00FD7050"/>
    <w:rsid w:val="00FD7A0C"/>
    <w:rsid w:val="00FE0558"/>
    <w:rsid w:val="00FE0647"/>
    <w:rsid w:val="00FE0DEA"/>
    <w:rsid w:val="00FE150C"/>
    <w:rsid w:val="00FE169D"/>
    <w:rsid w:val="00FE1A5B"/>
    <w:rsid w:val="00FE20F0"/>
    <w:rsid w:val="00FE2C80"/>
    <w:rsid w:val="00FE33C0"/>
    <w:rsid w:val="00FE345F"/>
    <w:rsid w:val="00FE36B9"/>
    <w:rsid w:val="00FE446F"/>
    <w:rsid w:val="00FE4A4D"/>
    <w:rsid w:val="00FE4FBB"/>
    <w:rsid w:val="00FE5130"/>
    <w:rsid w:val="00FE51F2"/>
    <w:rsid w:val="00FE5249"/>
    <w:rsid w:val="00FE5FA8"/>
    <w:rsid w:val="00FE66FC"/>
    <w:rsid w:val="00FE692D"/>
    <w:rsid w:val="00FE75B6"/>
    <w:rsid w:val="00FE7765"/>
    <w:rsid w:val="00FF0463"/>
    <w:rsid w:val="00FF0675"/>
    <w:rsid w:val="00FF087B"/>
    <w:rsid w:val="00FF1C59"/>
    <w:rsid w:val="00FF1EC5"/>
    <w:rsid w:val="00FF1FD1"/>
    <w:rsid w:val="00FF2558"/>
    <w:rsid w:val="00FF2D2A"/>
    <w:rsid w:val="00FF2DD4"/>
    <w:rsid w:val="00FF3354"/>
    <w:rsid w:val="00FF344F"/>
    <w:rsid w:val="00FF3C81"/>
    <w:rsid w:val="00FF425C"/>
    <w:rsid w:val="00FF458D"/>
    <w:rsid w:val="00FF4E5A"/>
    <w:rsid w:val="00FF52E6"/>
    <w:rsid w:val="00FF5C2D"/>
    <w:rsid w:val="00FF67BC"/>
    <w:rsid w:val="00FF6BBC"/>
    <w:rsid w:val="00FF7063"/>
    <w:rsid w:val="00FF744F"/>
    <w:rsid w:val="00FF74D0"/>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E546F00"/>
  <w15:chartTrackingRefBased/>
  <w15:docId w15:val="{F6D0F31F-0CEB-A946-B627-B68437F98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qFormat/>
    <w:rsid w:val="00B7273E"/>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2"/>
      </w:numPr>
      <w:spacing w:before="240" w:after="60"/>
      <w:outlineLvl w:val="3"/>
    </w:pPr>
    <w:rPr>
      <w:b/>
      <w:sz w:val="28"/>
    </w:rPr>
  </w:style>
  <w:style w:type="paragraph" w:styleId="Heading5">
    <w:name w:val="heading 5"/>
    <w:basedOn w:val="Normal"/>
    <w:next w:val="Normal"/>
    <w:qFormat/>
    <w:pPr>
      <w:numPr>
        <w:ilvl w:val="4"/>
        <w:numId w:val="12"/>
      </w:numPr>
      <w:spacing w:before="240" w:after="60"/>
      <w:outlineLvl w:val="4"/>
    </w:pPr>
    <w:rPr>
      <w:b/>
      <w:i/>
      <w:sz w:val="26"/>
    </w:rPr>
  </w:style>
  <w:style w:type="paragraph" w:styleId="Heading6">
    <w:name w:val="heading 6"/>
    <w:basedOn w:val="Normal"/>
    <w:next w:val="Normal"/>
    <w:qFormat/>
    <w:pPr>
      <w:numPr>
        <w:ilvl w:val="5"/>
        <w:numId w:val="12"/>
      </w:numPr>
      <w:spacing w:before="240" w:after="60"/>
      <w:outlineLvl w:val="5"/>
    </w:pPr>
    <w:rPr>
      <w:b/>
      <w:sz w:val="22"/>
    </w:rPr>
  </w:style>
  <w:style w:type="paragraph" w:styleId="Heading7">
    <w:name w:val="heading 7"/>
    <w:basedOn w:val="Normal"/>
    <w:next w:val="Normal"/>
    <w:qFormat/>
    <w:pPr>
      <w:numPr>
        <w:ilvl w:val="6"/>
        <w:numId w:val="12"/>
      </w:numPr>
      <w:spacing w:before="240" w:after="60"/>
      <w:outlineLvl w:val="6"/>
    </w:pPr>
  </w:style>
  <w:style w:type="paragraph" w:styleId="Heading8">
    <w:name w:val="heading 8"/>
    <w:basedOn w:val="Normal"/>
    <w:next w:val="Normal"/>
    <w:qFormat/>
    <w:pPr>
      <w:numPr>
        <w:ilvl w:val="7"/>
        <w:numId w:val="12"/>
      </w:numPr>
      <w:spacing w:before="240" w:after="60"/>
      <w:outlineLvl w:val="7"/>
    </w:pPr>
    <w:rPr>
      <w:i/>
    </w:rPr>
  </w:style>
  <w:style w:type="paragraph" w:styleId="Heading9">
    <w:name w:val="heading 9"/>
    <w:basedOn w:val="Normal"/>
    <w:next w:val="Normal"/>
    <w:qFormat/>
    <w:pPr>
      <w:numPr>
        <w:ilvl w:val="8"/>
        <w:numId w:val="12"/>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autoRedefine/>
    <w:qFormat/>
    <w:rsid w:val="00A35D63"/>
    <w:pPr>
      <w:keepNext/>
      <w:spacing w:after="0"/>
      <w:jc w:val="left"/>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
      </w:numPr>
    </w:pPr>
  </w:style>
  <w:style w:type="paragraph" w:styleId="ListBullet2">
    <w:name w:val="List Bullet 2"/>
    <w:basedOn w:val="Normal"/>
    <w:autoRedefine/>
    <w:pPr>
      <w:numPr>
        <w:numId w:val="2"/>
      </w:numPr>
    </w:pPr>
  </w:style>
  <w:style w:type="paragraph" w:styleId="ListBullet3">
    <w:name w:val="List Bullet 3"/>
    <w:basedOn w:val="Normal"/>
    <w:autoRedefine/>
    <w:pPr>
      <w:numPr>
        <w:numId w:val="3"/>
      </w:numPr>
    </w:pPr>
  </w:style>
  <w:style w:type="paragraph" w:styleId="ListBullet4">
    <w:name w:val="List Bullet 4"/>
    <w:basedOn w:val="Normal"/>
    <w:autoRedefine/>
    <w:pPr>
      <w:numPr>
        <w:numId w:val="4"/>
      </w:numPr>
    </w:pPr>
  </w:style>
  <w:style w:type="paragraph" w:styleId="ListBullet5">
    <w:name w:val="List Bullet 5"/>
    <w:basedOn w:val="Normal"/>
    <w:autoRedefine/>
    <w:pPr>
      <w:numPr>
        <w:numId w:val="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13"/>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B834ED"/>
    <w:pPr>
      <w:numPr>
        <w:numId w:val="25"/>
      </w:numPr>
      <w:overflowPunct w:val="0"/>
      <w:autoSpaceDE w:val="0"/>
      <w:autoSpaceDN w:val="0"/>
      <w:adjustRightInd w:val="0"/>
      <w:spacing w:after="70"/>
      <w:ind w:left="274" w:hanging="274"/>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2950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lorfulList-Accent11">
    <w:name w:val="Colorful List - Accent 11"/>
    <w:basedOn w:val="Normal"/>
    <w:uiPriority w:val="34"/>
    <w:qFormat/>
    <w:rsid w:val="00475A8E"/>
    <w:pPr>
      <w:ind w:left="720"/>
      <w:contextualSpacing/>
    </w:pPr>
  </w:style>
  <w:style w:type="character" w:customStyle="1" w:styleId="Heading2Char">
    <w:name w:val="Heading 2 Char"/>
    <w:link w:val="Heading2"/>
    <w:rsid w:val="00B7273E"/>
    <w:rPr>
      <w:rFonts w:ascii="Arial" w:eastAsia="Times New Roman" w:hAnsi="Arial"/>
      <w:b/>
      <w:kern w:val="32"/>
      <w:sz w:val="18"/>
    </w:rPr>
  </w:style>
  <w:style w:type="paragraph" w:customStyle="1" w:styleId="ColorfulShading-Accent11">
    <w:name w:val="Colorful Shading - Accent 11"/>
    <w:hidden/>
    <w:uiPriority w:val="99"/>
    <w:semiHidden/>
    <w:rsid w:val="002825B9"/>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7579">
      <w:bodyDiv w:val="1"/>
      <w:marLeft w:val="0"/>
      <w:marRight w:val="0"/>
      <w:marTop w:val="0"/>
      <w:marBottom w:val="0"/>
      <w:divBdr>
        <w:top w:val="none" w:sz="0" w:space="0" w:color="auto"/>
        <w:left w:val="none" w:sz="0" w:space="0" w:color="auto"/>
        <w:bottom w:val="none" w:sz="0" w:space="0" w:color="auto"/>
        <w:right w:val="none" w:sz="0" w:space="0" w:color="auto"/>
      </w:divBdr>
    </w:div>
    <w:div w:id="14117066">
      <w:bodyDiv w:val="1"/>
      <w:marLeft w:val="0"/>
      <w:marRight w:val="0"/>
      <w:marTop w:val="0"/>
      <w:marBottom w:val="0"/>
      <w:divBdr>
        <w:top w:val="none" w:sz="0" w:space="0" w:color="auto"/>
        <w:left w:val="none" w:sz="0" w:space="0" w:color="auto"/>
        <w:bottom w:val="none" w:sz="0" w:space="0" w:color="auto"/>
        <w:right w:val="none" w:sz="0" w:space="0" w:color="auto"/>
      </w:divBdr>
    </w:div>
    <w:div w:id="27074268">
      <w:bodyDiv w:val="1"/>
      <w:marLeft w:val="0"/>
      <w:marRight w:val="0"/>
      <w:marTop w:val="0"/>
      <w:marBottom w:val="0"/>
      <w:divBdr>
        <w:top w:val="none" w:sz="0" w:space="0" w:color="auto"/>
        <w:left w:val="none" w:sz="0" w:space="0" w:color="auto"/>
        <w:bottom w:val="none" w:sz="0" w:space="0" w:color="auto"/>
        <w:right w:val="none" w:sz="0" w:space="0" w:color="auto"/>
      </w:divBdr>
    </w:div>
    <w:div w:id="28145599">
      <w:bodyDiv w:val="1"/>
      <w:marLeft w:val="0"/>
      <w:marRight w:val="0"/>
      <w:marTop w:val="0"/>
      <w:marBottom w:val="0"/>
      <w:divBdr>
        <w:top w:val="none" w:sz="0" w:space="0" w:color="auto"/>
        <w:left w:val="none" w:sz="0" w:space="0" w:color="auto"/>
        <w:bottom w:val="none" w:sz="0" w:space="0" w:color="auto"/>
        <w:right w:val="none" w:sz="0" w:space="0" w:color="auto"/>
      </w:divBdr>
    </w:div>
    <w:div w:id="43911960">
      <w:bodyDiv w:val="1"/>
      <w:marLeft w:val="0"/>
      <w:marRight w:val="0"/>
      <w:marTop w:val="0"/>
      <w:marBottom w:val="0"/>
      <w:divBdr>
        <w:top w:val="none" w:sz="0" w:space="0" w:color="auto"/>
        <w:left w:val="none" w:sz="0" w:space="0" w:color="auto"/>
        <w:bottom w:val="none" w:sz="0" w:space="0" w:color="auto"/>
        <w:right w:val="none" w:sz="0" w:space="0" w:color="auto"/>
      </w:divBdr>
    </w:div>
    <w:div w:id="44334697">
      <w:bodyDiv w:val="1"/>
      <w:marLeft w:val="0"/>
      <w:marRight w:val="0"/>
      <w:marTop w:val="0"/>
      <w:marBottom w:val="0"/>
      <w:divBdr>
        <w:top w:val="none" w:sz="0" w:space="0" w:color="auto"/>
        <w:left w:val="none" w:sz="0" w:space="0" w:color="auto"/>
        <w:bottom w:val="none" w:sz="0" w:space="0" w:color="auto"/>
        <w:right w:val="none" w:sz="0" w:space="0" w:color="auto"/>
      </w:divBdr>
    </w:div>
    <w:div w:id="46417359">
      <w:bodyDiv w:val="1"/>
      <w:marLeft w:val="0"/>
      <w:marRight w:val="0"/>
      <w:marTop w:val="0"/>
      <w:marBottom w:val="0"/>
      <w:divBdr>
        <w:top w:val="none" w:sz="0" w:space="0" w:color="auto"/>
        <w:left w:val="none" w:sz="0" w:space="0" w:color="auto"/>
        <w:bottom w:val="none" w:sz="0" w:space="0" w:color="auto"/>
        <w:right w:val="none" w:sz="0" w:space="0" w:color="auto"/>
      </w:divBdr>
    </w:div>
    <w:div w:id="62879814">
      <w:bodyDiv w:val="1"/>
      <w:marLeft w:val="0"/>
      <w:marRight w:val="0"/>
      <w:marTop w:val="0"/>
      <w:marBottom w:val="0"/>
      <w:divBdr>
        <w:top w:val="none" w:sz="0" w:space="0" w:color="auto"/>
        <w:left w:val="none" w:sz="0" w:space="0" w:color="auto"/>
        <w:bottom w:val="none" w:sz="0" w:space="0" w:color="auto"/>
        <w:right w:val="none" w:sz="0" w:space="0" w:color="auto"/>
      </w:divBdr>
    </w:div>
    <w:div w:id="68693036">
      <w:bodyDiv w:val="1"/>
      <w:marLeft w:val="0"/>
      <w:marRight w:val="0"/>
      <w:marTop w:val="0"/>
      <w:marBottom w:val="0"/>
      <w:divBdr>
        <w:top w:val="none" w:sz="0" w:space="0" w:color="auto"/>
        <w:left w:val="none" w:sz="0" w:space="0" w:color="auto"/>
        <w:bottom w:val="none" w:sz="0" w:space="0" w:color="auto"/>
        <w:right w:val="none" w:sz="0" w:space="0" w:color="auto"/>
      </w:divBdr>
    </w:div>
    <w:div w:id="72705690">
      <w:bodyDiv w:val="1"/>
      <w:marLeft w:val="0"/>
      <w:marRight w:val="0"/>
      <w:marTop w:val="0"/>
      <w:marBottom w:val="0"/>
      <w:divBdr>
        <w:top w:val="none" w:sz="0" w:space="0" w:color="auto"/>
        <w:left w:val="none" w:sz="0" w:space="0" w:color="auto"/>
        <w:bottom w:val="none" w:sz="0" w:space="0" w:color="auto"/>
        <w:right w:val="none" w:sz="0" w:space="0" w:color="auto"/>
      </w:divBdr>
    </w:div>
    <w:div w:id="73480437">
      <w:bodyDiv w:val="1"/>
      <w:marLeft w:val="0"/>
      <w:marRight w:val="0"/>
      <w:marTop w:val="0"/>
      <w:marBottom w:val="0"/>
      <w:divBdr>
        <w:top w:val="none" w:sz="0" w:space="0" w:color="auto"/>
        <w:left w:val="none" w:sz="0" w:space="0" w:color="auto"/>
        <w:bottom w:val="none" w:sz="0" w:space="0" w:color="auto"/>
        <w:right w:val="none" w:sz="0" w:space="0" w:color="auto"/>
      </w:divBdr>
    </w:div>
    <w:div w:id="80107820">
      <w:bodyDiv w:val="1"/>
      <w:marLeft w:val="0"/>
      <w:marRight w:val="0"/>
      <w:marTop w:val="0"/>
      <w:marBottom w:val="0"/>
      <w:divBdr>
        <w:top w:val="none" w:sz="0" w:space="0" w:color="auto"/>
        <w:left w:val="none" w:sz="0" w:space="0" w:color="auto"/>
        <w:bottom w:val="none" w:sz="0" w:space="0" w:color="auto"/>
        <w:right w:val="none" w:sz="0" w:space="0" w:color="auto"/>
      </w:divBdr>
    </w:div>
    <w:div w:id="81269319">
      <w:bodyDiv w:val="1"/>
      <w:marLeft w:val="0"/>
      <w:marRight w:val="0"/>
      <w:marTop w:val="0"/>
      <w:marBottom w:val="0"/>
      <w:divBdr>
        <w:top w:val="none" w:sz="0" w:space="0" w:color="auto"/>
        <w:left w:val="none" w:sz="0" w:space="0" w:color="auto"/>
        <w:bottom w:val="none" w:sz="0" w:space="0" w:color="auto"/>
        <w:right w:val="none" w:sz="0" w:space="0" w:color="auto"/>
      </w:divBdr>
      <w:divsChild>
        <w:div w:id="932275290">
          <w:marLeft w:val="0"/>
          <w:marRight w:val="0"/>
          <w:marTop w:val="0"/>
          <w:marBottom w:val="0"/>
          <w:divBdr>
            <w:top w:val="none" w:sz="0" w:space="0" w:color="auto"/>
            <w:left w:val="none" w:sz="0" w:space="0" w:color="auto"/>
            <w:bottom w:val="none" w:sz="0" w:space="0" w:color="auto"/>
            <w:right w:val="none" w:sz="0" w:space="0" w:color="auto"/>
          </w:divBdr>
        </w:div>
      </w:divsChild>
    </w:div>
    <w:div w:id="83184381">
      <w:bodyDiv w:val="1"/>
      <w:marLeft w:val="0"/>
      <w:marRight w:val="0"/>
      <w:marTop w:val="0"/>
      <w:marBottom w:val="0"/>
      <w:divBdr>
        <w:top w:val="none" w:sz="0" w:space="0" w:color="auto"/>
        <w:left w:val="none" w:sz="0" w:space="0" w:color="auto"/>
        <w:bottom w:val="none" w:sz="0" w:space="0" w:color="auto"/>
        <w:right w:val="none" w:sz="0" w:space="0" w:color="auto"/>
      </w:divBdr>
    </w:div>
    <w:div w:id="86704666">
      <w:bodyDiv w:val="1"/>
      <w:marLeft w:val="0"/>
      <w:marRight w:val="0"/>
      <w:marTop w:val="0"/>
      <w:marBottom w:val="0"/>
      <w:divBdr>
        <w:top w:val="none" w:sz="0" w:space="0" w:color="auto"/>
        <w:left w:val="none" w:sz="0" w:space="0" w:color="auto"/>
        <w:bottom w:val="none" w:sz="0" w:space="0" w:color="auto"/>
        <w:right w:val="none" w:sz="0" w:space="0" w:color="auto"/>
      </w:divBdr>
    </w:div>
    <w:div w:id="91824994">
      <w:bodyDiv w:val="1"/>
      <w:marLeft w:val="0"/>
      <w:marRight w:val="0"/>
      <w:marTop w:val="0"/>
      <w:marBottom w:val="0"/>
      <w:divBdr>
        <w:top w:val="none" w:sz="0" w:space="0" w:color="auto"/>
        <w:left w:val="none" w:sz="0" w:space="0" w:color="auto"/>
        <w:bottom w:val="none" w:sz="0" w:space="0" w:color="auto"/>
        <w:right w:val="none" w:sz="0" w:space="0" w:color="auto"/>
      </w:divBdr>
    </w:div>
    <w:div w:id="101725375">
      <w:bodyDiv w:val="1"/>
      <w:marLeft w:val="0"/>
      <w:marRight w:val="0"/>
      <w:marTop w:val="0"/>
      <w:marBottom w:val="0"/>
      <w:divBdr>
        <w:top w:val="none" w:sz="0" w:space="0" w:color="auto"/>
        <w:left w:val="none" w:sz="0" w:space="0" w:color="auto"/>
        <w:bottom w:val="none" w:sz="0" w:space="0" w:color="auto"/>
        <w:right w:val="none" w:sz="0" w:space="0" w:color="auto"/>
      </w:divBdr>
    </w:div>
    <w:div w:id="119418153">
      <w:bodyDiv w:val="1"/>
      <w:marLeft w:val="0"/>
      <w:marRight w:val="0"/>
      <w:marTop w:val="0"/>
      <w:marBottom w:val="0"/>
      <w:divBdr>
        <w:top w:val="none" w:sz="0" w:space="0" w:color="auto"/>
        <w:left w:val="none" w:sz="0" w:space="0" w:color="auto"/>
        <w:bottom w:val="none" w:sz="0" w:space="0" w:color="auto"/>
        <w:right w:val="none" w:sz="0" w:space="0" w:color="auto"/>
      </w:divBdr>
    </w:div>
    <w:div w:id="128481843">
      <w:bodyDiv w:val="1"/>
      <w:marLeft w:val="0"/>
      <w:marRight w:val="0"/>
      <w:marTop w:val="0"/>
      <w:marBottom w:val="0"/>
      <w:divBdr>
        <w:top w:val="none" w:sz="0" w:space="0" w:color="auto"/>
        <w:left w:val="none" w:sz="0" w:space="0" w:color="auto"/>
        <w:bottom w:val="none" w:sz="0" w:space="0" w:color="auto"/>
        <w:right w:val="none" w:sz="0" w:space="0" w:color="auto"/>
      </w:divBdr>
    </w:div>
    <w:div w:id="140737369">
      <w:bodyDiv w:val="1"/>
      <w:marLeft w:val="0"/>
      <w:marRight w:val="0"/>
      <w:marTop w:val="0"/>
      <w:marBottom w:val="0"/>
      <w:divBdr>
        <w:top w:val="none" w:sz="0" w:space="0" w:color="auto"/>
        <w:left w:val="none" w:sz="0" w:space="0" w:color="auto"/>
        <w:bottom w:val="none" w:sz="0" w:space="0" w:color="auto"/>
        <w:right w:val="none" w:sz="0" w:space="0" w:color="auto"/>
      </w:divBdr>
    </w:div>
    <w:div w:id="144317936">
      <w:bodyDiv w:val="1"/>
      <w:marLeft w:val="0"/>
      <w:marRight w:val="0"/>
      <w:marTop w:val="0"/>
      <w:marBottom w:val="0"/>
      <w:divBdr>
        <w:top w:val="none" w:sz="0" w:space="0" w:color="auto"/>
        <w:left w:val="none" w:sz="0" w:space="0" w:color="auto"/>
        <w:bottom w:val="none" w:sz="0" w:space="0" w:color="auto"/>
        <w:right w:val="none" w:sz="0" w:space="0" w:color="auto"/>
      </w:divBdr>
    </w:div>
    <w:div w:id="146824307">
      <w:bodyDiv w:val="1"/>
      <w:marLeft w:val="0"/>
      <w:marRight w:val="0"/>
      <w:marTop w:val="0"/>
      <w:marBottom w:val="0"/>
      <w:divBdr>
        <w:top w:val="none" w:sz="0" w:space="0" w:color="auto"/>
        <w:left w:val="none" w:sz="0" w:space="0" w:color="auto"/>
        <w:bottom w:val="none" w:sz="0" w:space="0" w:color="auto"/>
        <w:right w:val="none" w:sz="0" w:space="0" w:color="auto"/>
      </w:divBdr>
    </w:div>
    <w:div w:id="156265996">
      <w:bodyDiv w:val="1"/>
      <w:marLeft w:val="0"/>
      <w:marRight w:val="0"/>
      <w:marTop w:val="0"/>
      <w:marBottom w:val="0"/>
      <w:divBdr>
        <w:top w:val="none" w:sz="0" w:space="0" w:color="auto"/>
        <w:left w:val="none" w:sz="0" w:space="0" w:color="auto"/>
        <w:bottom w:val="none" w:sz="0" w:space="0" w:color="auto"/>
        <w:right w:val="none" w:sz="0" w:space="0" w:color="auto"/>
      </w:divBdr>
    </w:div>
    <w:div w:id="178592921">
      <w:bodyDiv w:val="1"/>
      <w:marLeft w:val="0"/>
      <w:marRight w:val="0"/>
      <w:marTop w:val="0"/>
      <w:marBottom w:val="0"/>
      <w:divBdr>
        <w:top w:val="none" w:sz="0" w:space="0" w:color="auto"/>
        <w:left w:val="none" w:sz="0" w:space="0" w:color="auto"/>
        <w:bottom w:val="none" w:sz="0" w:space="0" w:color="auto"/>
        <w:right w:val="none" w:sz="0" w:space="0" w:color="auto"/>
      </w:divBdr>
    </w:div>
    <w:div w:id="179467274">
      <w:bodyDiv w:val="1"/>
      <w:marLeft w:val="0"/>
      <w:marRight w:val="0"/>
      <w:marTop w:val="0"/>
      <w:marBottom w:val="0"/>
      <w:divBdr>
        <w:top w:val="none" w:sz="0" w:space="0" w:color="auto"/>
        <w:left w:val="none" w:sz="0" w:space="0" w:color="auto"/>
        <w:bottom w:val="none" w:sz="0" w:space="0" w:color="auto"/>
        <w:right w:val="none" w:sz="0" w:space="0" w:color="auto"/>
      </w:divBdr>
    </w:div>
    <w:div w:id="187262734">
      <w:bodyDiv w:val="1"/>
      <w:marLeft w:val="0"/>
      <w:marRight w:val="0"/>
      <w:marTop w:val="0"/>
      <w:marBottom w:val="0"/>
      <w:divBdr>
        <w:top w:val="none" w:sz="0" w:space="0" w:color="auto"/>
        <w:left w:val="none" w:sz="0" w:space="0" w:color="auto"/>
        <w:bottom w:val="none" w:sz="0" w:space="0" w:color="auto"/>
        <w:right w:val="none" w:sz="0" w:space="0" w:color="auto"/>
      </w:divBdr>
    </w:div>
    <w:div w:id="210072268">
      <w:bodyDiv w:val="1"/>
      <w:marLeft w:val="0"/>
      <w:marRight w:val="0"/>
      <w:marTop w:val="0"/>
      <w:marBottom w:val="0"/>
      <w:divBdr>
        <w:top w:val="none" w:sz="0" w:space="0" w:color="auto"/>
        <w:left w:val="none" w:sz="0" w:space="0" w:color="auto"/>
        <w:bottom w:val="none" w:sz="0" w:space="0" w:color="auto"/>
        <w:right w:val="none" w:sz="0" w:space="0" w:color="auto"/>
      </w:divBdr>
    </w:div>
    <w:div w:id="232469740">
      <w:bodyDiv w:val="1"/>
      <w:marLeft w:val="0"/>
      <w:marRight w:val="0"/>
      <w:marTop w:val="0"/>
      <w:marBottom w:val="0"/>
      <w:divBdr>
        <w:top w:val="none" w:sz="0" w:space="0" w:color="auto"/>
        <w:left w:val="none" w:sz="0" w:space="0" w:color="auto"/>
        <w:bottom w:val="none" w:sz="0" w:space="0" w:color="auto"/>
        <w:right w:val="none" w:sz="0" w:space="0" w:color="auto"/>
      </w:divBdr>
    </w:div>
    <w:div w:id="238709044">
      <w:bodyDiv w:val="1"/>
      <w:marLeft w:val="0"/>
      <w:marRight w:val="0"/>
      <w:marTop w:val="0"/>
      <w:marBottom w:val="0"/>
      <w:divBdr>
        <w:top w:val="none" w:sz="0" w:space="0" w:color="auto"/>
        <w:left w:val="none" w:sz="0" w:space="0" w:color="auto"/>
        <w:bottom w:val="none" w:sz="0" w:space="0" w:color="auto"/>
        <w:right w:val="none" w:sz="0" w:space="0" w:color="auto"/>
      </w:divBdr>
    </w:div>
    <w:div w:id="253516537">
      <w:bodyDiv w:val="1"/>
      <w:marLeft w:val="0"/>
      <w:marRight w:val="0"/>
      <w:marTop w:val="0"/>
      <w:marBottom w:val="0"/>
      <w:divBdr>
        <w:top w:val="none" w:sz="0" w:space="0" w:color="auto"/>
        <w:left w:val="none" w:sz="0" w:space="0" w:color="auto"/>
        <w:bottom w:val="none" w:sz="0" w:space="0" w:color="auto"/>
        <w:right w:val="none" w:sz="0" w:space="0" w:color="auto"/>
      </w:divBdr>
    </w:div>
    <w:div w:id="259988485">
      <w:bodyDiv w:val="1"/>
      <w:marLeft w:val="0"/>
      <w:marRight w:val="0"/>
      <w:marTop w:val="0"/>
      <w:marBottom w:val="0"/>
      <w:divBdr>
        <w:top w:val="none" w:sz="0" w:space="0" w:color="auto"/>
        <w:left w:val="none" w:sz="0" w:space="0" w:color="auto"/>
        <w:bottom w:val="none" w:sz="0" w:space="0" w:color="auto"/>
        <w:right w:val="none" w:sz="0" w:space="0" w:color="auto"/>
      </w:divBdr>
      <w:divsChild>
        <w:div w:id="1334606697">
          <w:marLeft w:val="0"/>
          <w:marRight w:val="0"/>
          <w:marTop w:val="0"/>
          <w:marBottom w:val="0"/>
          <w:divBdr>
            <w:top w:val="none" w:sz="0" w:space="0" w:color="auto"/>
            <w:left w:val="none" w:sz="0" w:space="0" w:color="auto"/>
            <w:bottom w:val="none" w:sz="0" w:space="0" w:color="auto"/>
            <w:right w:val="none" w:sz="0" w:space="0" w:color="auto"/>
          </w:divBdr>
        </w:div>
      </w:divsChild>
    </w:div>
    <w:div w:id="274941608">
      <w:bodyDiv w:val="1"/>
      <w:marLeft w:val="0"/>
      <w:marRight w:val="0"/>
      <w:marTop w:val="0"/>
      <w:marBottom w:val="0"/>
      <w:divBdr>
        <w:top w:val="none" w:sz="0" w:space="0" w:color="auto"/>
        <w:left w:val="none" w:sz="0" w:space="0" w:color="auto"/>
        <w:bottom w:val="none" w:sz="0" w:space="0" w:color="auto"/>
        <w:right w:val="none" w:sz="0" w:space="0" w:color="auto"/>
      </w:divBdr>
    </w:div>
    <w:div w:id="289557262">
      <w:bodyDiv w:val="1"/>
      <w:marLeft w:val="0"/>
      <w:marRight w:val="0"/>
      <w:marTop w:val="0"/>
      <w:marBottom w:val="0"/>
      <w:divBdr>
        <w:top w:val="none" w:sz="0" w:space="0" w:color="auto"/>
        <w:left w:val="none" w:sz="0" w:space="0" w:color="auto"/>
        <w:bottom w:val="none" w:sz="0" w:space="0" w:color="auto"/>
        <w:right w:val="none" w:sz="0" w:space="0" w:color="auto"/>
      </w:divBdr>
    </w:div>
    <w:div w:id="294527624">
      <w:bodyDiv w:val="1"/>
      <w:marLeft w:val="0"/>
      <w:marRight w:val="0"/>
      <w:marTop w:val="0"/>
      <w:marBottom w:val="0"/>
      <w:divBdr>
        <w:top w:val="none" w:sz="0" w:space="0" w:color="auto"/>
        <w:left w:val="none" w:sz="0" w:space="0" w:color="auto"/>
        <w:bottom w:val="none" w:sz="0" w:space="0" w:color="auto"/>
        <w:right w:val="none" w:sz="0" w:space="0" w:color="auto"/>
      </w:divBdr>
    </w:div>
    <w:div w:id="311907139">
      <w:bodyDiv w:val="1"/>
      <w:marLeft w:val="0"/>
      <w:marRight w:val="0"/>
      <w:marTop w:val="0"/>
      <w:marBottom w:val="0"/>
      <w:divBdr>
        <w:top w:val="none" w:sz="0" w:space="0" w:color="auto"/>
        <w:left w:val="none" w:sz="0" w:space="0" w:color="auto"/>
        <w:bottom w:val="none" w:sz="0" w:space="0" w:color="auto"/>
        <w:right w:val="none" w:sz="0" w:space="0" w:color="auto"/>
      </w:divBdr>
    </w:div>
    <w:div w:id="332610950">
      <w:bodyDiv w:val="1"/>
      <w:marLeft w:val="0"/>
      <w:marRight w:val="0"/>
      <w:marTop w:val="0"/>
      <w:marBottom w:val="0"/>
      <w:divBdr>
        <w:top w:val="none" w:sz="0" w:space="0" w:color="auto"/>
        <w:left w:val="none" w:sz="0" w:space="0" w:color="auto"/>
        <w:bottom w:val="none" w:sz="0" w:space="0" w:color="auto"/>
        <w:right w:val="none" w:sz="0" w:space="0" w:color="auto"/>
      </w:divBdr>
    </w:div>
    <w:div w:id="379983239">
      <w:bodyDiv w:val="1"/>
      <w:marLeft w:val="0"/>
      <w:marRight w:val="0"/>
      <w:marTop w:val="0"/>
      <w:marBottom w:val="0"/>
      <w:divBdr>
        <w:top w:val="none" w:sz="0" w:space="0" w:color="auto"/>
        <w:left w:val="none" w:sz="0" w:space="0" w:color="auto"/>
        <w:bottom w:val="none" w:sz="0" w:space="0" w:color="auto"/>
        <w:right w:val="none" w:sz="0" w:space="0" w:color="auto"/>
      </w:divBdr>
    </w:div>
    <w:div w:id="391512793">
      <w:bodyDiv w:val="1"/>
      <w:marLeft w:val="0"/>
      <w:marRight w:val="0"/>
      <w:marTop w:val="0"/>
      <w:marBottom w:val="0"/>
      <w:divBdr>
        <w:top w:val="none" w:sz="0" w:space="0" w:color="auto"/>
        <w:left w:val="none" w:sz="0" w:space="0" w:color="auto"/>
        <w:bottom w:val="none" w:sz="0" w:space="0" w:color="auto"/>
        <w:right w:val="none" w:sz="0" w:space="0" w:color="auto"/>
      </w:divBdr>
    </w:div>
    <w:div w:id="39250467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27822106">
      <w:bodyDiv w:val="1"/>
      <w:marLeft w:val="0"/>
      <w:marRight w:val="0"/>
      <w:marTop w:val="0"/>
      <w:marBottom w:val="0"/>
      <w:divBdr>
        <w:top w:val="none" w:sz="0" w:space="0" w:color="auto"/>
        <w:left w:val="none" w:sz="0" w:space="0" w:color="auto"/>
        <w:bottom w:val="none" w:sz="0" w:space="0" w:color="auto"/>
        <w:right w:val="none" w:sz="0" w:space="0" w:color="auto"/>
      </w:divBdr>
    </w:div>
    <w:div w:id="432632558">
      <w:bodyDiv w:val="1"/>
      <w:marLeft w:val="0"/>
      <w:marRight w:val="0"/>
      <w:marTop w:val="0"/>
      <w:marBottom w:val="0"/>
      <w:divBdr>
        <w:top w:val="none" w:sz="0" w:space="0" w:color="auto"/>
        <w:left w:val="none" w:sz="0" w:space="0" w:color="auto"/>
        <w:bottom w:val="none" w:sz="0" w:space="0" w:color="auto"/>
        <w:right w:val="none" w:sz="0" w:space="0" w:color="auto"/>
      </w:divBdr>
    </w:div>
    <w:div w:id="441997481">
      <w:bodyDiv w:val="1"/>
      <w:marLeft w:val="0"/>
      <w:marRight w:val="0"/>
      <w:marTop w:val="0"/>
      <w:marBottom w:val="0"/>
      <w:divBdr>
        <w:top w:val="none" w:sz="0" w:space="0" w:color="auto"/>
        <w:left w:val="none" w:sz="0" w:space="0" w:color="auto"/>
        <w:bottom w:val="none" w:sz="0" w:space="0" w:color="auto"/>
        <w:right w:val="none" w:sz="0" w:space="0" w:color="auto"/>
      </w:divBdr>
    </w:div>
    <w:div w:id="463280605">
      <w:bodyDiv w:val="1"/>
      <w:marLeft w:val="0"/>
      <w:marRight w:val="0"/>
      <w:marTop w:val="0"/>
      <w:marBottom w:val="0"/>
      <w:divBdr>
        <w:top w:val="none" w:sz="0" w:space="0" w:color="auto"/>
        <w:left w:val="none" w:sz="0" w:space="0" w:color="auto"/>
        <w:bottom w:val="none" w:sz="0" w:space="0" w:color="auto"/>
        <w:right w:val="none" w:sz="0" w:space="0" w:color="auto"/>
      </w:divBdr>
    </w:div>
    <w:div w:id="470362546">
      <w:bodyDiv w:val="1"/>
      <w:marLeft w:val="0"/>
      <w:marRight w:val="0"/>
      <w:marTop w:val="0"/>
      <w:marBottom w:val="0"/>
      <w:divBdr>
        <w:top w:val="none" w:sz="0" w:space="0" w:color="auto"/>
        <w:left w:val="none" w:sz="0" w:space="0" w:color="auto"/>
        <w:bottom w:val="none" w:sz="0" w:space="0" w:color="auto"/>
        <w:right w:val="none" w:sz="0" w:space="0" w:color="auto"/>
      </w:divBdr>
    </w:div>
    <w:div w:id="473378212">
      <w:bodyDiv w:val="1"/>
      <w:marLeft w:val="0"/>
      <w:marRight w:val="0"/>
      <w:marTop w:val="0"/>
      <w:marBottom w:val="0"/>
      <w:divBdr>
        <w:top w:val="none" w:sz="0" w:space="0" w:color="auto"/>
        <w:left w:val="none" w:sz="0" w:space="0" w:color="auto"/>
        <w:bottom w:val="none" w:sz="0" w:space="0" w:color="auto"/>
        <w:right w:val="none" w:sz="0" w:space="0" w:color="auto"/>
      </w:divBdr>
    </w:div>
    <w:div w:id="487402128">
      <w:bodyDiv w:val="1"/>
      <w:marLeft w:val="0"/>
      <w:marRight w:val="0"/>
      <w:marTop w:val="0"/>
      <w:marBottom w:val="0"/>
      <w:divBdr>
        <w:top w:val="none" w:sz="0" w:space="0" w:color="auto"/>
        <w:left w:val="none" w:sz="0" w:space="0" w:color="auto"/>
        <w:bottom w:val="none" w:sz="0" w:space="0" w:color="auto"/>
        <w:right w:val="none" w:sz="0" w:space="0" w:color="auto"/>
      </w:divBdr>
      <w:divsChild>
        <w:div w:id="106393642">
          <w:marLeft w:val="0"/>
          <w:marRight w:val="0"/>
          <w:marTop w:val="0"/>
          <w:marBottom w:val="0"/>
          <w:divBdr>
            <w:top w:val="none" w:sz="0" w:space="0" w:color="auto"/>
            <w:left w:val="none" w:sz="0" w:space="0" w:color="auto"/>
            <w:bottom w:val="none" w:sz="0" w:space="0" w:color="auto"/>
            <w:right w:val="none" w:sz="0" w:space="0" w:color="auto"/>
          </w:divBdr>
        </w:div>
      </w:divsChild>
    </w:div>
    <w:div w:id="498542783">
      <w:bodyDiv w:val="1"/>
      <w:marLeft w:val="0"/>
      <w:marRight w:val="0"/>
      <w:marTop w:val="0"/>
      <w:marBottom w:val="0"/>
      <w:divBdr>
        <w:top w:val="none" w:sz="0" w:space="0" w:color="auto"/>
        <w:left w:val="none" w:sz="0" w:space="0" w:color="auto"/>
        <w:bottom w:val="none" w:sz="0" w:space="0" w:color="auto"/>
        <w:right w:val="none" w:sz="0" w:space="0" w:color="auto"/>
      </w:divBdr>
    </w:div>
    <w:div w:id="508982749">
      <w:bodyDiv w:val="1"/>
      <w:marLeft w:val="0"/>
      <w:marRight w:val="0"/>
      <w:marTop w:val="0"/>
      <w:marBottom w:val="0"/>
      <w:divBdr>
        <w:top w:val="none" w:sz="0" w:space="0" w:color="auto"/>
        <w:left w:val="none" w:sz="0" w:space="0" w:color="auto"/>
        <w:bottom w:val="none" w:sz="0" w:space="0" w:color="auto"/>
        <w:right w:val="none" w:sz="0" w:space="0" w:color="auto"/>
      </w:divBdr>
    </w:div>
    <w:div w:id="510728436">
      <w:bodyDiv w:val="1"/>
      <w:marLeft w:val="0"/>
      <w:marRight w:val="0"/>
      <w:marTop w:val="0"/>
      <w:marBottom w:val="0"/>
      <w:divBdr>
        <w:top w:val="none" w:sz="0" w:space="0" w:color="auto"/>
        <w:left w:val="none" w:sz="0" w:space="0" w:color="auto"/>
        <w:bottom w:val="none" w:sz="0" w:space="0" w:color="auto"/>
        <w:right w:val="none" w:sz="0" w:space="0" w:color="auto"/>
      </w:divBdr>
    </w:div>
    <w:div w:id="512303592">
      <w:bodyDiv w:val="1"/>
      <w:marLeft w:val="0"/>
      <w:marRight w:val="0"/>
      <w:marTop w:val="0"/>
      <w:marBottom w:val="0"/>
      <w:divBdr>
        <w:top w:val="none" w:sz="0" w:space="0" w:color="auto"/>
        <w:left w:val="none" w:sz="0" w:space="0" w:color="auto"/>
        <w:bottom w:val="none" w:sz="0" w:space="0" w:color="auto"/>
        <w:right w:val="none" w:sz="0" w:space="0" w:color="auto"/>
      </w:divBdr>
    </w:div>
    <w:div w:id="522397859">
      <w:bodyDiv w:val="1"/>
      <w:marLeft w:val="0"/>
      <w:marRight w:val="0"/>
      <w:marTop w:val="0"/>
      <w:marBottom w:val="0"/>
      <w:divBdr>
        <w:top w:val="none" w:sz="0" w:space="0" w:color="auto"/>
        <w:left w:val="none" w:sz="0" w:space="0" w:color="auto"/>
        <w:bottom w:val="none" w:sz="0" w:space="0" w:color="auto"/>
        <w:right w:val="none" w:sz="0" w:space="0" w:color="auto"/>
      </w:divBdr>
    </w:div>
    <w:div w:id="526911738">
      <w:bodyDiv w:val="1"/>
      <w:marLeft w:val="0"/>
      <w:marRight w:val="0"/>
      <w:marTop w:val="0"/>
      <w:marBottom w:val="0"/>
      <w:divBdr>
        <w:top w:val="none" w:sz="0" w:space="0" w:color="auto"/>
        <w:left w:val="none" w:sz="0" w:space="0" w:color="auto"/>
        <w:bottom w:val="none" w:sz="0" w:space="0" w:color="auto"/>
        <w:right w:val="none" w:sz="0" w:space="0" w:color="auto"/>
      </w:divBdr>
    </w:div>
    <w:div w:id="538396238">
      <w:bodyDiv w:val="1"/>
      <w:marLeft w:val="0"/>
      <w:marRight w:val="0"/>
      <w:marTop w:val="0"/>
      <w:marBottom w:val="0"/>
      <w:divBdr>
        <w:top w:val="none" w:sz="0" w:space="0" w:color="auto"/>
        <w:left w:val="none" w:sz="0" w:space="0" w:color="auto"/>
        <w:bottom w:val="none" w:sz="0" w:space="0" w:color="auto"/>
        <w:right w:val="none" w:sz="0" w:space="0" w:color="auto"/>
      </w:divBdr>
    </w:div>
    <w:div w:id="547839611">
      <w:bodyDiv w:val="1"/>
      <w:marLeft w:val="0"/>
      <w:marRight w:val="0"/>
      <w:marTop w:val="0"/>
      <w:marBottom w:val="0"/>
      <w:divBdr>
        <w:top w:val="none" w:sz="0" w:space="0" w:color="auto"/>
        <w:left w:val="none" w:sz="0" w:space="0" w:color="auto"/>
        <w:bottom w:val="none" w:sz="0" w:space="0" w:color="auto"/>
        <w:right w:val="none" w:sz="0" w:space="0" w:color="auto"/>
      </w:divBdr>
    </w:div>
    <w:div w:id="551624881">
      <w:bodyDiv w:val="1"/>
      <w:marLeft w:val="0"/>
      <w:marRight w:val="0"/>
      <w:marTop w:val="0"/>
      <w:marBottom w:val="0"/>
      <w:divBdr>
        <w:top w:val="none" w:sz="0" w:space="0" w:color="auto"/>
        <w:left w:val="none" w:sz="0" w:space="0" w:color="auto"/>
        <w:bottom w:val="none" w:sz="0" w:space="0" w:color="auto"/>
        <w:right w:val="none" w:sz="0" w:space="0" w:color="auto"/>
      </w:divBdr>
    </w:div>
    <w:div w:id="592321125">
      <w:bodyDiv w:val="1"/>
      <w:marLeft w:val="0"/>
      <w:marRight w:val="0"/>
      <w:marTop w:val="0"/>
      <w:marBottom w:val="0"/>
      <w:divBdr>
        <w:top w:val="none" w:sz="0" w:space="0" w:color="auto"/>
        <w:left w:val="none" w:sz="0" w:space="0" w:color="auto"/>
        <w:bottom w:val="none" w:sz="0" w:space="0" w:color="auto"/>
        <w:right w:val="none" w:sz="0" w:space="0" w:color="auto"/>
      </w:divBdr>
    </w:div>
    <w:div w:id="597523936">
      <w:bodyDiv w:val="1"/>
      <w:marLeft w:val="0"/>
      <w:marRight w:val="0"/>
      <w:marTop w:val="0"/>
      <w:marBottom w:val="0"/>
      <w:divBdr>
        <w:top w:val="none" w:sz="0" w:space="0" w:color="auto"/>
        <w:left w:val="none" w:sz="0" w:space="0" w:color="auto"/>
        <w:bottom w:val="none" w:sz="0" w:space="0" w:color="auto"/>
        <w:right w:val="none" w:sz="0" w:space="0" w:color="auto"/>
      </w:divBdr>
    </w:div>
    <w:div w:id="598373325">
      <w:bodyDiv w:val="1"/>
      <w:marLeft w:val="0"/>
      <w:marRight w:val="0"/>
      <w:marTop w:val="0"/>
      <w:marBottom w:val="0"/>
      <w:divBdr>
        <w:top w:val="none" w:sz="0" w:space="0" w:color="auto"/>
        <w:left w:val="none" w:sz="0" w:space="0" w:color="auto"/>
        <w:bottom w:val="none" w:sz="0" w:space="0" w:color="auto"/>
        <w:right w:val="none" w:sz="0" w:space="0" w:color="auto"/>
      </w:divBdr>
    </w:div>
    <w:div w:id="602610249">
      <w:bodyDiv w:val="1"/>
      <w:marLeft w:val="0"/>
      <w:marRight w:val="0"/>
      <w:marTop w:val="0"/>
      <w:marBottom w:val="0"/>
      <w:divBdr>
        <w:top w:val="none" w:sz="0" w:space="0" w:color="auto"/>
        <w:left w:val="none" w:sz="0" w:space="0" w:color="auto"/>
        <w:bottom w:val="none" w:sz="0" w:space="0" w:color="auto"/>
        <w:right w:val="none" w:sz="0" w:space="0" w:color="auto"/>
      </w:divBdr>
    </w:div>
    <w:div w:id="609973325">
      <w:bodyDiv w:val="1"/>
      <w:marLeft w:val="0"/>
      <w:marRight w:val="0"/>
      <w:marTop w:val="0"/>
      <w:marBottom w:val="0"/>
      <w:divBdr>
        <w:top w:val="none" w:sz="0" w:space="0" w:color="auto"/>
        <w:left w:val="none" w:sz="0" w:space="0" w:color="auto"/>
        <w:bottom w:val="none" w:sz="0" w:space="0" w:color="auto"/>
        <w:right w:val="none" w:sz="0" w:space="0" w:color="auto"/>
      </w:divBdr>
    </w:div>
    <w:div w:id="631864697">
      <w:bodyDiv w:val="1"/>
      <w:marLeft w:val="0"/>
      <w:marRight w:val="0"/>
      <w:marTop w:val="0"/>
      <w:marBottom w:val="0"/>
      <w:divBdr>
        <w:top w:val="none" w:sz="0" w:space="0" w:color="auto"/>
        <w:left w:val="none" w:sz="0" w:space="0" w:color="auto"/>
        <w:bottom w:val="none" w:sz="0" w:space="0" w:color="auto"/>
        <w:right w:val="none" w:sz="0" w:space="0" w:color="auto"/>
      </w:divBdr>
    </w:div>
    <w:div w:id="646741238">
      <w:bodyDiv w:val="1"/>
      <w:marLeft w:val="0"/>
      <w:marRight w:val="0"/>
      <w:marTop w:val="0"/>
      <w:marBottom w:val="0"/>
      <w:divBdr>
        <w:top w:val="none" w:sz="0" w:space="0" w:color="auto"/>
        <w:left w:val="none" w:sz="0" w:space="0" w:color="auto"/>
        <w:bottom w:val="none" w:sz="0" w:space="0" w:color="auto"/>
        <w:right w:val="none" w:sz="0" w:space="0" w:color="auto"/>
      </w:divBdr>
    </w:div>
    <w:div w:id="665133492">
      <w:bodyDiv w:val="1"/>
      <w:marLeft w:val="0"/>
      <w:marRight w:val="0"/>
      <w:marTop w:val="0"/>
      <w:marBottom w:val="0"/>
      <w:divBdr>
        <w:top w:val="none" w:sz="0" w:space="0" w:color="auto"/>
        <w:left w:val="none" w:sz="0" w:space="0" w:color="auto"/>
        <w:bottom w:val="none" w:sz="0" w:space="0" w:color="auto"/>
        <w:right w:val="none" w:sz="0" w:space="0" w:color="auto"/>
      </w:divBdr>
    </w:div>
    <w:div w:id="667514590">
      <w:bodyDiv w:val="1"/>
      <w:marLeft w:val="0"/>
      <w:marRight w:val="0"/>
      <w:marTop w:val="0"/>
      <w:marBottom w:val="0"/>
      <w:divBdr>
        <w:top w:val="none" w:sz="0" w:space="0" w:color="auto"/>
        <w:left w:val="none" w:sz="0" w:space="0" w:color="auto"/>
        <w:bottom w:val="none" w:sz="0" w:space="0" w:color="auto"/>
        <w:right w:val="none" w:sz="0" w:space="0" w:color="auto"/>
      </w:divBdr>
    </w:div>
    <w:div w:id="707800951">
      <w:bodyDiv w:val="1"/>
      <w:marLeft w:val="0"/>
      <w:marRight w:val="0"/>
      <w:marTop w:val="0"/>
      <w:marBottom w:val="0"/>
      <w:divBdr>
        <w:top w:val="none" w:sz="0" w:space="0" w:color="auto"/>
        <w:left w:val="none" w:sz="0" w:space="0" w:color="auto"/>
        <w:bottom w:val="none" w:sz="0" w:space="0" w:color="auto"/>
        <w:right w:val="none" w:sz="0" w:space="0" w:color="auto"/>
      </w:divBdr>
    </w:div>
    <w:div w:id="708531899">
      <w:bodyDiv w:val="1"/>
      <w:marLeft w:val="0"/>
      <w:marRight w:val="0"/>
      <w:marTop w:val="0"/>
      <w:marBottom w:val="0"/>
      <w:divBdr>
        <w:top w:val="none" w:sz="0" w:space="0" w:color="auto"/>
        <w:left w:val="none" w:sz="0" w:space="0" w:color="auto"/>
        <w:bottom w:val="none" w:sz="0" w:space="0" w:color="auto"/>
        <w:right w:val="none" w:sz="0" w:space="0" w:color="auto"/>
      </w:divBdr>
    </w:div>
    <w:div w:id="722362554">
      <w:bodyDiv w:val="1"/>
      <w:marLeft w:val="0"/>
      <w:marRight w:val="0"/>
      <w:marTop w:val="0"/>
      <w:marBottom w:val="0"/>
      <w:divBdr>
        <w:top w:val="none" w:sz="0" w:space="0" w:color="auto"/>
        <w:left w:val="none" w:sz="0" w:space="0" w:color="auto"/>
        <w:bottom w:val="none" w:sz="0" w:space="0" w:color="auto"/>
        <w:right w:val="none" w:sz="0" w:space="0" w:color="auto"/>
      </w:divBdr>
    </w:div>
    <w:div w:id="730428286">
      <w:bodyDiv w:val="1"/>
      <w:marLeft w:val="0"/>
      <w:marRight w:val="0"/>
      <w:marTop w:val="0"/>
      <w:marBottom w:val="0"/>
      <w:divBdr>
        <w:top w:val="none" w:sz="0" w:space="0" w:color="auto"/>
        <w:left w:val="none" w:sz="0" w:space="0" w:color="auto"/>
        <w:bottom w:val="none" w:sz="0" w:space="0" w:color="auto"/>
        <w:right w:val="none" w:sz="0" w:space="0" w:color="auto"/>
      </w:divBdr>
    </w:div>
    <w:div w:id="748305394">
      <w:bodyDiv w:val="1"/>
      <w:marLeft w:val="0"/>
      <w:marRight w:val="0"/>
      <w:marTop w:val="0"/>
      <w:marBottom w:val="0"/>
      <w:divBdr>
        <w:top w:val="none" w:sz="0" w:space="0" w:color="auto"/>
        <w:left w:val="none" w:sz="0" w:space="0" w:color="auto"/>
        <w:bottom w:val="none" w:sz="0" w:space="0" w:color="auto"/>
        <w:right w:val="none" w:sz="0" w:space="0" w:color="auto"/>
      </w:divBdr>
    </w:div>
    <w:div w:id="749428327">
      <w:bodyDiv w:val="1"/>
      <w:marLeft w:val="0"/>
      <w:marRight w:val="0"/>
      <w:marTop w:val="0"/>
      <w:marBottom w:val="0"/>
      <w:divBdr>
        <w:top w:val="none" w:sz="0" w:space="0" w:color="auto"/>
        <w:left w:val="none" w:sz="0" w:space="0" w:color="auto"/>
        <w:bottom w:val="none" w:sz="0" w:space="0" w:color="auto"/>
        <w:right w:val="none" w:sz="0" w:space="0" w:color="auto"/>
      </w:divBdr>
    </w:div>
    <w:div w:id="755130604">
      <w:bodyDiv w:val="1"/>
      <w:marLeft w:val="0"/>
      <w:marRight w:val="0"/>
      <w:marTop w:val="0"/>
      <w:marBottom w:val="0"/>
      <w:divBdr>
        <w:top w:val="none" w:sz="0" w:space="0" w:color="auto"/>
        <w:left w:val="none" w:sz="0" w:space="0" w:color="auto"/>
        <w:bottom w:val="none" w:sz="0" w:space="0" w:color="auto"/>
        <w:right w:val="none" w:sz="0" w:space="0" w:color="auto"/>
      </w:divBdr>
    </w:div>
    <w:div w:id="757214107">
      <w:bodyDiv w:val="1"/>
      <w:marLeft w:val="0"/>
      <w:marRight w:val="0"/>
      <w:marTop w:val="0"/>
      <w:marBottom w:val="0"/>
      <w:divBdr>
        <w:top w:val="none" w:sz="0" w:space="0" w:color="auto"/>
        <w:left w:val="none" w:sz="0" w:space="0" w:color="auto"/>
        <w:bottom w:val="none" w:sz="0" w:space="0" w:color="auto"/>
        <w:right w:val="none" w:sz="0" w:space="0" w:color="auto"/>
      </w:divBdr>
    </w:div>
    <w:div w:id="767041198">
      <w:bodyDiv w:val="1"/>
      <w:marLeft w:val="0"/>
      <w:marRight w:val="0"/>
      <w:marTop w:val="0"/>
      <w:marBottom w:val="0"/>
      <w:divBdr>
        <w:top w:val="none" w:sz="0" w:space="0" w:color="auto"/>
        <w:left w:val="none" w:sz="0" w:space="0" w:color="auto"/>
        <w:bottom w:val="none" w:sz="0" w:space="0" w:color="auto"/>
        <w:right w:val="none" w:sz="0" w:space="0" w:color="auto"/>
      </w:divBdr>
    </w:div>
    <w:div w:id="777140529">
      <w:bodyDiv w:val="1"/>
      <w:marLeft w:val="0"/>
      <w:marRight w:val="0"/>
      <w:marTop w:val="0"/>
      <w:marBottom w:val="0"/>
      <w:divBdr>
        <w:top w:val="none" w:sz="0" w:space="0" w:color="auto"/>
        <w:left w:val="none" w:sz="0" w:space="0" w:color="auto"/>
        <w:bottom w:val="none" w:sz="0" w:space="0" w:color="auto"/>
        <w:right w:val="none" w:sz="0" w:space="0" w:color="auto"/>
      </w:divBdr>
    </w:div>
    <w:div w:id="786244472">
      <w:bodyDiv w:val="1"/>
      <w:marLeft w:val="0"/>
      <w:marRight w:val="0"/>
      <w:marTop w:val="0"/>
      <w:marBottom w:val="0"/>
      <w:divBdr>
        <w:top w:val="none" w:sz="0" w:space="0" w:color="auto"/>
        <w:left w:val="none" w:sz="0" w:space="0" w:color="auto"/>
        <w:bottom w:val="none" w:sz="0" w:space="0" w:color="auto"/>
        <w:right w:val="none" w:sz="0" w:space="0" w:color="auto"/>
      </w:divBdr>
    </w:div>
    <w:div w:id="789782166">
      <w:bodyDiv w:val="1"/>
      <w:marLeft w:val="0"/>
      <w:marRight w:val="0"/>
      <w:marTop w:val="0"/>
      <w:marBottom w:val="0"/>
      <w:divBdr>
        <w:top w:val="none" w:sz="0" w:space="0" w:color="auto"/>
        <w:left w:val="none" w:sz="0" w:space="0" w:color="auto"/>
        <w:bottom w:val="none" w:sz="0" w:space="0" w:color="auto"/>
        <w:right w:val="none" w:sz="0" w:space="0" w:color="auto"/>
      </w:divBdr>
    </w:div>
    <w:div w:id="792793709">
      <w:bodyDiv w:val="1"/>
      <w:marLeft w:val="0"/>
      <w:marRight w:val="0"/>
      <w:marTop w:val="0"/>
      <w:marBottom w:val="0"/>
      <w:divBdr>
        <w:top w:val="none" w:sz="0" w:space="0" w:color="auto"/>
        <w:left w:val="none" w:sz="0" w:space="0" w:color="auto"/>
        <w:bottom w:val="none" w:sz="0" w:space="0" w:color="auto"/>
        <w:right w:val="none" w:sz="0" w:space="0" w:color="auto"/>
      </w:divBdr>
      <w:divsChild>
        <w:div w:id="427851349">
          <w:marLeft w:val="0"/>
          <w:marRight w:val="0"/>
          <w:marTop w:val="0"/>
          <w:marBottom w:val="0"/>
          <w:divBdr>
            <w:top w:val="none" w:sz="0" w:space="0" w:color="auto"/>
            <w:left w:val="none" w:sz="0" w:space="0" w:color="auto"/>
            <w:bottom w:val="none" w:sz="0" w:space="0" w:color="auto"/>
            <w:right w:val="none" w:sz="0" w:space="0" w:color="auto"/>
          </w:divBdr>
        </w:div>
      </w:divsChild>
    </w:div>
    <w:div w:id="800030556">
      <w:bodyDiv w:val="1"/>
      <w:marLeft w:val="0"/>
      <w:marRight w:val="0"/>
      <w:marTop w:val="0"/>
      <w:marBottom w:val="0"/>
      <w:divBdr>
        <w:top w:val="none" w:sz="0" w:space="0" w:color="auto"/>
        <w:left w:val="none" w:sz="0" w:space="0" w:color="auto"/>
        <w:bottom w:val="none" w:sz="0" w:space="0" w:color="auto"/>
        <w:right w:val="none" w:sz="0" w:space="0" w:color="auto"/>
      </w:divBdr>
    </w:div>
    <w:div w:id="806894461">
      <w:bodyDiv w:val="1"/>
      <w:marLeft w:val="0"/>
      <w:marRight w:val="0"/>
      <w:marTop w:val="0"/>
      <w:marBottom w:val="0"/>
      <w:divBdr>
        <w:top w:val="none" w:sz="0" w:space="0" w:color="auto"/>
        <w:left w:val="none" w:sz="0" w:space="0" w:color="auto"/>
        <w:bottom w:val="none" w:sz="0" w:space="0" w:color="auto"/>
        <w:right w:val="none" w:sz="0" w:space="0" w:color="auto"/>
      </w:divBdr>
    </w:div>
    <w:div w:id="811794516">
      <w:bodyDiv w:val="1"/>
      <w:marLeft w:val="0"/>
      <w:marRight w:val="0"/>
      <w:marTop w:val="0"/>
      <w:marBottom w:val="0"/>
      <w:divBdr>
        <w:top w:val="none" w:sz="0" w:space="0" w:color="auto"/>
        <w:left w:val="none" w:sz="0" w:space="0" w:color="auto"/>
        <w:bottom w:val="none" w:sz="0" w:space="0" w:color="auto"/>
        <w:right w:val="none" w:sz="0" w:space="0" w:color="auto"/>
      </w:divBdr>
    </w:div>
    <w:div w:id="837812697">
      <w:bodyDiv w:val="1"/>
      <w:marLeft w:val="0"/>
      <w:marRight w:val="0"/>
      <w:marTop w:val="0"/>
      <w:marBottom w:val="0"/>
      <w:divBdr>
        <w:top w:val="none" w:sz="0" w:space="0" w:color="auto"/>
        <w:left w:val="none" w:sz="0" w:space="0" w:color="auto"/>
        <w:bottom w:val="none" w:sz="0" w:space="0" w:color="auto"/>
        <w:right w:val="none" w:sz="0" w:space="0" w:color="auto"/>
      </w:divBdr>
    </w:div>
    <w:div w:id="858853242">
      <w:bodyDiv w:val="1"/>
      <w:marLeft w:val="0"/>
      <w:marRight w:val="0"/>
      <w:marTop w:val="0"/>
      <w:marBottom w:val="0"/>
      <w:divBdr>
        <w:top w:val="none" w:sz="0" w:space="0" w:color="auto"/>
        <w:left w:val="none" w:sz="0" w:space="0" w:color="auto"/>
        <w:bottom w:val="none" w:sz="0" w:space="0" w:color="auto"/>
        <w:right w:val="none" w:sz="0" w:space="0" w:color="auto"/>
      </w:divBdr>
    </w:div>
    <w:div w:id="873076515">
      <w:bodyDiv w:val="1"/>
      <w:marLeft w:val="0"/>
      <w:marRight w:val="0"/>
      <w:marTop w:val="0"/>
      <w:marBottom w:val="0"/>
      <w:divBdr>
        <w:top w:val="none" w:sz="0" w:space="0" w:color="auto"/>
        <w:left w:val="none" w:sz="0" w:space="0" w:color="auto"/>
        <w:bottom w:val="none" w:sz="0" w:space="0" w:color="auto"/>
        <w:right w:val="none" w:sz="0" w:space="0" w:color="auto"/>
      </w:divBdr>
    </w:div>
    <w:div w:id="907888478">
      <w:bodyDiv w:val="1"/>
      <w:marLeft w:val="0"/>
      <w:marRight w:val="0"/>
      <w:marTop w:val="0"/>
      <w:marBottom w:val="0"/>
      <w:divBdr>
        <w:top w:val="none" w:sz="0" w:space="0" w:color="auto"/>
        <w:left w:val="none" w:sz="0" w:space="0" w:color="auto"/>
        <w:bottom w:val="none" w:sz="0" w:space="0" w:color="auto"/>
        <w:right w:val="none" w:sz="0" w:space="0" w:color="auto"/>
      </w:divBdr>
      <w:divsChild>
        <w:div w:id="1691175429">
          <w:marLeft w:val="0"/>
          <w:marRight w:val="0"/>
          <w:marTop w:val="0"/>
          <w:marBottom w:val="0"/>
          <w:divBdr>
            <w:top w:val="none" w:sz="0" w:space="0" w:color="auto"/>
            <w:left w:val="none" w:sz="0" w:space="0" w:color="auto"/>
            <w:bottom w:val="none" w:sz="0" w:space="0" w:color="auto"/>
            <w:right w:val="none" w:sz="0" w:space="0" w:color="auto"/>
          </w:divBdr>
        </w:div>
      </w:divsChild>
    </w:div>
    <w:div w:id="941572874">
      <w:bodyDiv w:val="1"/>
      <w:marLeft w:val="0"/>
      <w:marRight w:val="0"/>
      <w:marTop w:val="0"/>
      <w:marBottom w:val="0"/>
      <w:divBdr>
        <w:top w:val="none" w:sz="0" w:space="0" w:color="auto"/>
        <w:left w:val="none" w:sz="0" w:space="0" w:color="auto"/>
        <w:bottom w:val="none" w:sz="0" w:space="0" w:color="auto"/>
        <w:right w:val="none" w:sz="0" w:space="0" w:color="auto"/>
      </w:divBdr>
    </w:div>
    <w:div w:id="946812244">
      <w:bodyDiv w:val="1"/>
      <w:marLeft w:val="0"/>
      <w:marRight w:val="0"/>
      <w:marTop w:val="0"/>
      <w:marBottom w:val="0"/>
      <w:divBdr>
        <w:top w:val="none" w:sz="0" w:space="0" w:color="auto"/>
        <w:left w:val="none" w:sz="0" w:space="0" w:color="auto"/>
        <w:bottom w:val="none" w:sz="0" w:space="0" w:color="auto"/>
        <w:right w:val="none" w:sz="0" w:space="0" w:color="auto"/>
      </w:divBdr>
    </w:div>
    <w:div w:id="949094070">
      <w:bodyDiv w:val="1"/>
      <w:marLeft w:val="0"/>
      <w:marRight w:val="0"/>
      <w:marTop w:val="0"/>
      <w:marBottom w:val="0"/>
      <w:divBdr>
        <w:top w:val="none" w:sz="0" w:space="0" w:color="auto"/>
        <w:left w:val="none" w:sz="0" w:space="0" w:color="auto"/>
        <w:bottom w:val="none" w:sz="0" w:space="0" w:color="auto"/>
        <w:right w:val="none" w:sz="0" w:space="0" w:color="auto"/>
      </w:divBdr>
    </w:div>
    <w:div w:id="959458491">
      <w:bodyDiv w:val="1"/>
      <w:marLeft w:val="0"/>
      <w:marRight w:val="0"/>
      <w:marTop w:val="0"/>
      <w:marBottom w:val="0"/>
      <w:divBdr>
        <w:top w:val="none" w:sz="0" w:space="0" w:color="auto"/>
        <w:left w:val="none" w:sz="0" w:space="0" w:color="auto"/>
        <w:bottom w:val="none" w:sz="0" w:space="0" w:color="auto"/>
        <w:right w:val="none" w:sz="0" w:space="0" w:color="auto"/>
      </w:divBdr>
    </w:div>
    <w:div w:id="962735557">
      <w:bodyDiv w:val="1"/>
      <w:marLeft w:val="0"/>
      <w:marRight w:val="0"/>
      <w:marTop w:val="0"/>
      <w:marBottom w:val="0"/>
      <w:divBdr>
        <w:top w:val="none" w:sz="0" w:space="0" w:color="auto"/>
        <w:left w:val="none" w:sz="0" w:space="0" w:color="auto"/>
        <w:bottom w:val="none" w:sz="0" w:space="0" w:color="auto"/>
        <w:right w:val="none" w:sz="0" w:space="0" w:color="auto"/>
      </w:divBdr>
    </w:div>
    <w:div w:id="1031417076">
      <w:bodyDiv w:val="1"/>
      <w:marLeft w:val="0"/>
      <w:marRight w:val="0"/>
      <w:marTop w:val="0"/>
      <w:marBottom w:val="0"/>
      <w:divBdr>
        <w:top w:val="none" w:sz="0" w:space="0" w:color="auto"/>
        <w:left w:val="none" w:sz="0" w:space="0" w:color="auto"/>
        <w:bottom w:val="none" w:sz="0" w:space="0" w:color="auto"/>
        <w:right w:val="none" w:sz="0" w:space="0" w:color="auto"/>
      </w:divBdr>
    </w:div>
    <w:div w:id="1032153745">
      <w:bodyDiv w:val="1"/>
      <w:marLeft w:val="0"/>
      <w:marRight w:val="0"/>
      <w:marTop w:val="0"/>
      <w:marBottom w:val="0"/>
      <w:divBdr>
        <w:top w:val="none" w:sz="0" w:space="0" w:color="auto"/>
        <w:left w:val="none" w:sz="0" w:space="0" w:color="auto"/>
        <w:bottom w:val="none" w:sz="0" w:space="0" w:color="auto"/>
        <w:right w:val="none" w:sz="0" w:space="0" w:color="auto"/>
      </w:divBdr>
    </w:div>
    <w:div w:id="1051880412">
      <w:bodyDiv w:val="1"/>
      <w:marLeft w:val="0"/>
      <w:marRight w:val="0"/>
      <w:marTop w:val="0"/>
      <w:marBottom w:val="0"/>
      <w:divBdr>
        <w:top w:val="none" w:sz="0" w:space="0" w:color="auto"/>
        <w:left w:val="none" w:sz="0" w:space="0" w:color="auto"/>
        <w:bottom w:val="none" w:sz="0" w:space="0" w:color="auto"/>
        <w:right w:val="none" w:sz="0" w:space="0" w:color="auto"/>
      </w:divBdr>
    </w:div>
    <w:div w:id="1077939964">
      <w:bodyDiv w:val="1"/>
      <w:marLeft w:val="0"/>
      <w:marRight w:val="0"/>
      <w:marTop w:val="0"/>
      <w:marBottom w:val="0"/>
      <w:divBdr>
        <w:top w:val="none" w:sz="0" w:space="0" w:color="auto"/>
        <w:left w:val="none" w:sz="0" w:space="0" w:color="auto"/>
        <w:bottom w:val="none" w:sz="0" w:space="0" w:color="auto"/>
        <w:right w:val="none" w:sz="0" w:space="0" w:color="auto"/>
      </w:divBdr>
    </w:div>
    <w:div w:id="1083063427">
      <w:bodyDiv w:val="1"/>
      <w:marLeft w:val="0"/>
      <w:marRight w:val="0"/>
      <w:marTop w:val="0"/>
      <w:marBottom w:val="0"/>
      <w:divBdr>
        <w:top w:val="none" w:sz="0" w:space="0" w:color="auto"/>
        <w:left w:val="none" w:sz="0" w:space="0" w:color="auto"/>
        <w:bottom w:val="none" w:sz="0" w:space="0" w:color="auto"/>
        <w:right w:val="none" w:sz="0" w:space="0" w:color="auto"/>
      </w:divBdr>
    </w:div>
    <w:div w:id="1093404665">
      <w:bodyDiv w:val="1"/>
      <w:marLeft w:val="0"/>
      <w:marRight w:val="0"/>
      <w:marTop w:val="0"/>
      <w:marBottom w:val="0"/>
      <w:divBdr>
        <w:top w:val="none" w:sz="0" w:space="0" w:color="auto"/>
        <w:left w:val="none" w:sz="0" w:space="0" w:color="auto"/>
        <w:bottom w:val="none" w:sz="0" w:space="0" w:color="auto"/>
        <w:right w:val="none" w:sz="0" w:space="0" w:color="auto"/>
      </w:divBdr>
    </w:div>
    <w:div w:id="1100568769">
      <w:bodyDiv w:val="1"/>
      <w:marLeft w:val="0"/>
      <w:marRight w:val="0"/>
      <w:marTop w:val="0"/>
      <w:marBottom w:val="0"/>
      <w:divBdr>
        <w:top w:val="none" w:sz="0" w:space="0" w:color="auto"/>
        <w:left w:val="none" w:sz="0" w:space="0" w:color="auto"/>
        <w:bottom w:val="none" w:sz="0" w:space="0" w:color="auto"/>
        <w:right w:val="none" w:sz="0" w:space="0" w:color="auto"/>
      </w:divBdr>
    </w:div>
    <w:div w:id="1104228608">
      <w:bodyDiv w:val="1"/>
      <w:marLeft w:val="0"/>
      <w:marRight w:val="0"/>
      <w:marTop w:val="0"/>
      <w:marBottom w:val="0"/>
      <w:divBdr>
        <w:top w:val="none" w:sz="0" w:space="0" w:color="auto"/>
        <w:left w:val="none" w:sz="0" w:space="0" w:color="auto"/>
        <w:bottom w:val="none" w:sz="0" w:space="0" w:color="auto"/>
        <w:right w:val="none" w:sz="0" w:space="0" w:color="auto"/>
      </w:divBdr>
    </w:div>
    <w:div w:id="1106852668">
      <w:bodyDiv w:val="1"/>
      <w:marLeft w:val="0"/>
      <w:marRight w:val="0"/>
      <w:marTop w:val="0"/>
      <w:marBottom w:val="0"/>
      <w:divBdr>
        <w:top w:val="none" w:sz="0" w:space="0" w:color="auto"/>
        <w:left w:val="none" w:sz="0" w:space="0" w:color="auto"/>
        <w:bottom w:val="none" w:sz="0" w:space="0" w:color="auto"/>
        <w:right w:val="none" w:sz="0" w:space="0" w:color="auto"/>
      </w:divBdr>
    </w:div>
    <w:div w:id="1114592576">
      <w:bodyDiv w:val="1"/>
      <w:marLeft w:val="0"/>
      <w:marRight w:val="0"/>
      <w:marTop w:val="0"/>
      <w:marBottom w:val="0"/>
      <w:divBdr>
        <w:top w:val="none" w:sz="0" w:space="0" w:color="auto"/>
        <w:left w:val="none" w:sz="0" w:space="0" w:color="auto"/>
        <w:bottom w:val="none" w:sz="0" w:space="0" w:color="auto"/>
        <w:right w:val="none" w:sz="0" w:space="0" w:color="auto"/>
      </w:divBdr>
    </w:div>
    <w:div w:id="1122647254">
      <w:bodyDiv w:val="1"/>
      <w:marLeft w:val="0"/>
      <w:marRight w:val="0"/>
      <w:marTop w:val="0"/>
      <w:marBottom w:val="0"/>
      <w:divBdr>
        <w:top w:val="none" w:sz="0" w:space="0" w:color="auto"/>
        <w:left w:val="none" w:sz="0" w:space="0" w:color="auto"/>
        <w:bottom w:val="none" w:sz="0" w:space="0" w:color="auto"/>
        <w:right w:val="none" w:sz="0" w:space="0" w:color="auto"/>
      </w:divBdr>
    </w:div>
    <w:div w:id="1130127549">
      <w:bodyDiv w:val="1"/>
      <w:marLeft w:val="0"/>
      <w:marRight w:val="0"/>
      <w:marTop w:val="0"/>
      <w:marBottom w:val="0"/>
      <w:divBdr>
        <w:top w:val="none" w:sz="0" w:space="0" w:color="auto"/>
        <w:left w:val="none" w:sz="0" w:space="0" w:color="auto"/>
        <w:bottom w:val="none" w:sz="0" w:space="0" w:color="auto"/>
        <w:right w:val="none" w:sz="0" w:space="0" w:color="auto"/>
      </w:divBdr>
    </w:div>
    <w:div w:id="1135567123">
      <w:bodyDiv w:val="1"/>
      <w:marLeft w:val="0"/>
      <w:marRight w:val="0"/>
      <w:marTop w:val="0"/>
      <w:marBottom w:val="0"/>
      <w:divBdr>
        <w:top w:val="none" w:sz="0" w:space="0" w:color="auto"/>
        <w:left w:val="none" w:sz="0" w:space="0" w:color="auto"/>
        <w:bottom w:val="none" w:sz="0" w:space="0" w:color="auto"/>
        <w:right w:val="none" w:sz="0" w:space="0" w:color="auto"/>
      </w:divBdr>
    </w:div>
    <w:div w:id="1142037780">
      <w:bodyDiv w:val="1"/>
      <w:marLeft w:val="0"/>
      <w:marRight w:val="0"/>
      <w:marTop w:val="0"/>
      <w:marBottom w:val="0"/>
      <w:divBdr>
        <w:top w:val="none" w:sz="0" w:space="0" w:color="auto"/>
        <w:left w:val="none" w:sz="0" w:space="0" w:color="auto"/>
        <w:bottom w:val="none" w:sz="0" w:space="0" w:color="auto"/>
        <w:right w:val="none" w:sz="0" w:space="0" w:color="auto"/>
      </w:divBdr>
    </w:div>
    <w:div w:id="1143502202">
      <w:bodyDiv w:val="1"/>
      <w:marLeft w:val="0"/>
      <w:marRight w:val="0"/>
      <w:marTop w:val="0"/>
      <w:marBottom w:val="0"/>
      <w:divBdr>
        <w:top w:val="none" w:sz="0" w:space="0" w:color="auto"/>
        <w:left w:val="none" w:sz="0" w:space="0" w:color="auto"/>
        <w:bottom w:val="none" w:sz="0" w:space="0" w:color="auto"/>
        <w:right w:val="none" w:sz="0" w:space="0" w:color="auto"/>
      </w:divBdr>
    </w:div>
    <w:div w:id="1151025755">
      <w:bodyDiv w:val="1"/>
      <w:marLeft w:val="0"/>
      <w:marRight w:val="0"/>
      <w:marTop w:val="0"/>
      <w:marBottom w:val="0"/>
      <w:divBdr>
        <w:top w:val="none" w:sz="0" w:space="0" w:color="auto"/>
        <w:left w:val="none" w:sz="0" w:space="0" w:color="auto"/>
        <w:bottom w:val="none" w:sz="0" w:space="0" w:color="auto"/>
        <w:right w:val="none" w:sz="0" w:space="0" w:color="auto"/>
      </w:divBdr>
    </w:div>
    <w:div w:id="1172602487">
      <w:bodyDiv w:val="1"/>
      <w:marLeft w:val="0"/>
      <w:marRight w:val="0"/>
      <w:marTop w:val="0"/>
      <w:marBottom w:val="0"/>
      <w:divBdr>
        <w:top w:val="none" w:sz="0" w:space="0" w:color="auto"/>
        <w:left w:val="none" w:sz="0" w:space="0" w:color="auto"/>
        <w:bottom w:val="none" w:sz="0" w:space="0" w:color="auto"/>
        <w:right w:val="none" w:sz="0" w:space="0" w:color="auto"/>
      </w:divBdr>
    </w:div>
    <w:div w:id="1180655589">
      <w:bodyDiv w:val="1"/>
      <w:marLeft w:val="0"/>
      <w:marRight w:val="0"/>
      <w:marTop w:val="0"/>
      <w:marBottom w:val="0"/>
      <w:divBdr>
        <w:top w:val="none" w:sz="0" w:space="0" w:color="auto"/>
        <w:left w:val="none" w:sz="0" w:space="0" w:color="auto"/>
        <w:bottom w:val="none" w:sz="0" w:space="0" w:color="auto"/>
        <w:right w:val="none" w:sz="0" w:space="0" w:color="auto"/>
      </w:divBdr>
    </w:div>
    <w:div w:id="1181508527">
      <w:bodyDiv w:val="1"/>
      <w:marLeft w:val="0"/>
      <w:marRight w:val="0"/>
      <w:marTop w:val="0"/>
      <w:marBottom w:val="0"/>
      <w:divBdr>
        <w:top w:val="none" w:sz="0" w:space="0" w:color="auto"/>
        <w:left w:val="none" w:sz="0" w:space="0" w:color="auto"/>
        <w:bottom w:val="none" w:sz="0" w:space="0" w:color="auto"/>
        <w:right w:val="none" w:sz="0" w:space="0" w:color="auto"/>
      </w:divBdr>
      <w:divsChild>
        <w:div w:id="14811321">
          <w:marLeft w:val="0"/>
          <w:marRight w:val="0"/>
          <w:marTop w:val="0"/>
          <w:marBottom w:val="0"/>
          <w:divBdr>
            <w:top w:val="none" w:sz="0" w:space="0" w:color="auto"/>
            <w:left w:val="none" w:sz="0" w:space="0" w:color="auto"/>
            <w:bottom w:val="none" w:sz="0" w:space="0" w:color="auto"/>
            <w:right w:val="none" w:sz="0" w:space="0" w:color="auto"/>
          </w:divBdr>
        </w:div>
      </w:divsChild>
    </w:div>
    <w:div w:id="1202941719">
      <w:bodyDiv w:val="1"/>
      <w:marLeft w:val="0"/>
      <w:marRight w:val="0"/>
      <w:marTop w:val="0"/>
      <w:marBottom w:val="0"/>
      <w:divBdr>
        <w:top w:val="none" w:sz="0" w:space="0" w:color="auto"/>
        <w:left w:val="none" w:sz="0" w:space="0" w:color="auto"/>
        <w:bottom w:val="none" w:sz="0" w:space="0" w:color="auto"/>
        <w:right w:val="none" w:sz="0" w:space="0" w:color="auto"/>
      </w:divBdr>
    </w:div>
    <w:div w:id="1211334543">
      <w:bodyDiv w:val="1"/>
      <w:marLeft w:val="0"/>
      <w:marRight w:val="0"/>
      <w:marTop w:val="0"/>
      <w:marBottom w:val="0"/>
      <w:divBdr>
        <w:top w:val="none" w:sz="0" w:space="0" w:color="auto"/>
        <w:left w:val="none" w:sz="0" w:space="0" w:color="auto"/>
        <w:bottom w:val="none" w:sz="0" w:space="0" w:color="auto"/>
        <w:right w:val="none" w:sz="0" w:space="0" w:color="auto"/>
      </w:divBdr>
    </w:div>
    <w:div w:id="1215121832">
      <w:bodyDiv w:val="1"/>
      <w:marLeft w:val="0"/>
      <w:marRight w:val="0"/>
      <w:marTop w:val="0"/>
      <w:marBottom w:val="0"/>
      <w:divBdr>
        <w:top w:val="none" w:sz="0" w:space="0" w:color="auto"/>
        <w:left w:val="none" w:sz="0" w:space="0" w:color="auto"/>
        <w:bottom w:val="none" w:sz="0" w:space="0" w:color="auto"/>
        <w:right w:val="none" w:sz="0" w:space="0" w:color="auto"/>
      </w:divBdr>
    </w:div>
    <w:div w:id="1215966668">
      <w:bodyDiv w:val="1"/>
      <w:marLeft w:val="0"/>
      <w:marRight w:val="0"/>
      <w:marTop w:val="0"/>
      <w:marBottom w:val="0"/>
      <w:divBdr>
        <w:top w:val="none" w:sz="0" w:space="0" w:color="auto"/>
        <w:left w:val="none" w:sz="0" w:space="0" w:color="auto"/>
        <w:bottom w:val="none" w:sz="0" w:space="0" w:color="auto"/>
        <w:right w:val="none" w:sz="0" w:space="0" w:color="auto"/>
      </w:divBdr>
    </w:div>
    <w:div w:id="1230388215">
      <w:bodyDiv w:val="1"/>
      <w:marLeft w:val="0"/>
      <w:marRight w:val="0"/>
      <w:marTop w:val="0"/>
      <w:marBottom w:val="0"/>
      <w:divBdr>
        <w:top w:val="none" w:sz="0" w:space="0" w:color="auto"/>
        <w:left w:val="none" w:sz="0" w:space="0" w:color="auto"/>
        <w:bottom w:val="none" w:sz="0" w:space="0" w:color="auto"/>
        <w:right w:val="none" w:sz="0" w:space="0" w:color="auto"/>
      </w:divBdr>
    </w:div>
    <w:div w:id="1236822979">
      <w:bodyDiv w:val="1"/>
      <w:marLeft w:val="0"/>
      <w:marRight w:val="0"/>
      <w:marTop w:val="0"/>
      <w:marBottom w:val="0"/>
      <w:divBdr>
        <w:top w:val="none" w:sz="0" w:space="0" w:color="auto"/>
        <w:left w:val="none" w:sz="0" w:space="0" w:color="auto"/>
        <w:bottom w:val="none" w:sz="0" w:space="0" w:color="auto"/>
        <w:right w:val="none" w:sz="0" w:space="0" w:color="auto"/>
      </w:divBdr>
    </w:div>
    <w:div w:id="1242639020">
      <w:bodyDiv w:val="1"/>
      <w:marLeft w:val="0"/>
      <w:marRight w:val="0"/>
      <w:marTop w:val="0"/>
      <w:marBottom w:val="0"/>
      <w:divBdr>
        <w:top w:val="none" w:sz="0" w:space="0" w:color="auto"/>
        <w:left w:val="none" w:sz="0" w:space="0" w:color="auto"/>
        <w:bottom w:val="none" w:sz="0" w:space="0" w:color="auto"/>
        <w:right w:val="none" w:sz="0" w:space="0" w:color="auto"/>
      </w:divBdr>
    </w:div>
    <w:div w:id="1242763471">
      <w:bodyDiv w:val="1"/>
      <w:marLeft w:val="0"/>
      <w:marRight w:val="0"/>
      <w:marTop w:val="0"/>
      <w:marBottom w:val="0"/>
      <w:divBdr>
        <w:top w:val="none" w:sz="0" w:space="0" w:color="auto"/>
        <w:left w:val="none" w:sz="0" w:space="0" w:color="auto"/>
        <w:bottom w:val="none" w:sz="0" w:space="0" w:color="auto"/>
        <w:right w:val="none" w:sz="0" w:space="0" w:color="auto"/>
      </w:divBdr>
    </w:div>
    <w:div w:id="1245994542">
      <w:bodyDiv w:val="1"/>
      <w:marLeft w:val="0"/>
      <w:marRight w:val="0"/>
      <w:marTop w:val="0"/>
      <w:marBottom w:val="0"/>
      <w:divBdr>
        <w:top w:val="none" w:sz="0" w:space="0" w:color="auto"/>
        <w:left w:val="none" w:sz="0" w:space="0" w:color="auto"/>
        <w:bottom w:val="none" w:sz="0" w:space="0" w:color="auto"/>
        <w:right w:val="none" w:sz="0" w:space="0" w:color="auto"/>
      </w:divBdr>
    </w:div>
    <w:div w:id="1263220797">
      <w:bodyDiv w:val="1"/>
      <w:marLeft w:val="0"/>
      <w:marRight w:val="0"/>
      <w:marTop w:val="0"/>
      <w:marBottom w:val="0"/>
      <w:divBdr>
        <w:top w:val="none" w:sz="0" w:space="0" w:color="auto"/>
        <w:left w:val="none" w:sz="0" w:space="0" w:color="auto"/>
        <w:bottom w:val="none" w:sz="0" w:space="0" w:color="auto"/>
        <w:right w:val="none" w:sz="0" w:space="0" w:color="auto"/>
      </w:divBdr>
    </w:div>
    <w:div w:id="1270426910">
      <w:bodyDiv w:val="1"/>
      <w:marLeft w:val="0"/>
      <w:marRight w:val="0"/>
      <w:marTop w:val="0"/>
      <w:marBottom w:val="0"/>
      <w:divBdr>
        <w:top w:val="none" w:sz="0" w:space="0" w:color="auto"/>
        <w:left w:val="none" w:sz="0" w:space="0" w:color="auto"/>
        <w:bottom w:val="none" w:sz="0" w:space="0" w:color="auto"/>
        <w:right w:val="none" w:sz="0" w:space="0" w:color="auto"/>
      </w:divBdr>
    </w:div>
    <w:div w:id="1272397125">
      <w:bodyDiv w:val="1"/>
      <w:marLeft w:val="0"/>
      <w:marRight w:val="0"/>
      <w:marTop w:val="0"/>
      <w:marBottom w:val="0"/>
      <w:divBdr>
        <w:top w:val="none" w:sz="0" w:space="0" w:color="auto"/>
        <w:left w:val="none" w:sz="0" w:space="0" w:color="auto"/>
        <w:bottom w:val="none" w:sz="0" w:space="0" w:color="auto"/>
        <w:right w:val="none" w:sz="0" w:space="0" w:color="auto"/>
      </w:divBdr>
    </w:div>
    <w:div w:id="1285573105">
      <w:bodyDiv w:val="1"/>
      <w:marLeft w:val="0"/>
      <w:marRight w:val="0"/>
      <w:marTop w:val="0"/>
      <w:marBottom w:val="0"/>
      <w:divBdr>
        <w:top w:val="none" w:sz="0" w:space="0" w:color="auto"/>
        <w:left w:val="none" w:sz="0" w:space="0" w:color="auto"/>
        <w:bottom w:val="none" w:sz="0" w:space="0" w:color="auto"/>
        <w:right w:val="none" w:sz="0" w:space="0" w:color="auto"/>
      </w:divBdr>
    </w:div>
    <w:div w:id="1301497733">
      <w:bodyDiv w:val="1"/>
      <w:marLeft w:val="0"/>
      <w:marRight w:val="0"/>
      <w:marTop w:val="0"/>
      <w:marBottom w:val="0"/>
      <w:divBdr>
        <w:top w:val="none" w:sz="0" w:space="0" w:color="auto"/>
        <w:left w:val="none" w:sz="0" w:space="0" w:color="auto"/>
        <w:bottom w:val="none" w:sz="0" w:space="0" w:color="auto"/>
        <w:right w:val="none" w:sz="0" w:space="0" w:color="auto"/>
      </w:divBdr>
    </w:div>
    <w:div w:id="1309477316">
      <w:bodyDiv w:val="1"/>
      <w:marLeft w:val="0"/>
      <w:marRight w:val="0"/>
      <w:marTop w:val="0"/>
      <w:marBottom w:val="0"/>
      <w:divBdr>
        <w:top w:val="none" w:sz="0" w:space="0" w:color="auto"/>
        <w:left w:val="none" w:sz="0" w:space="0" w:color="auto"/>
        <w:bottom w:val="none" w:sz="0" w:space="0" w:color="auto"/>
        <w:right w:val="none" w:sz="0" w:space="0" w:color="auto"/>
      </w:divBdr>
    </w:div>
    <w:div w:id="1318414853">
      <w:bodyDiv w:val="1"/>
      <w:marLeft w:val="0"/>
      <w:marRight w:val="0"/>
      <w:marTop w:val="0"/>
      <w:marBottom w:val="0"/>
      <w:divBdr>
        <w:top w:val="none" w:sz="0" w:space="0" w:color="auto"/>
        <w:left w:val="none" w:sz="0" w:space="0" w:color="auto"/>
        <w:bottom w:val="none" w:sz="0" w:space="0" w:color="auto"/>
        <w:right w:val="none" w:sz="0" w:space="0" w:color="auto"/>
      </w:divBdr>
    </w:div>
    <w:div w:id="1330789710">
      <w:bodyDiv w:val="1"/>
      <w:marLeft w:val="0"/>
      <w:marRight w:val="0"/>
      <w:marTop w:val="0"/>
      <w:marBottom w:val="0"/>
      <w:divBdr>
        <w:top w:val="none" w:sz="0" w:space="0" w:color="auto"/>
        <w:left w:val="none" w:sz="0" w:space="0" w:color="auto"/>
        <w:bottom w:val="none" w:sz="0" w:space="0" w:color="auto"/>
        <w:right w:val="none" w:sz="0" w:space="0" w:color="auto"/>
      </w:divBdr>
    </w:div>
    <w:div w:id="1334794468">
      <w:bodyDiv w:val="1"/>
      <w:marLeft w:val="0"/>
      <w:marRight w:val="0"/>
      <w:marTop w:val="0"/>
      <w:marBottom w:val="0"/>
      <w:divBdr>
        <w:top w:val="none" w:sz="0" w:space="0" w:color="auto"/>
        <w:left w:val="none" w:sz="0" w:space="0" w:color="auto"/>
        <w:bottom w:val="none" w:sz="0" w:space="0" w:color="auto"/>
        <w:right w:val="none" w:sz="0" w:space="0" w:color="auto"/>
      </w:divBdr>
    </w:div>
    <w:div w:id="1336692291">
      <w:bodyDiv w:val="1"/>
      <w:marLeft w:val="0"/>
      <w:marRight w:val="0"/>
      <w:marTop w:val="0"/>
      <w:marBottom w:val="0"/>
      <w:divBdr>
        <w:top w:val="none" w:sz="0" w:space="0" w:color="auto"/>
        <w:left w:val="none" w:sz="0" w:space="0" w:color="auto"/>
        <w:bottom w:val="none" w:sz="0" w:space="0" w:color="auto"/>
        <w:right w:val="none" w:sz="0" w:space="0" w:color="auto"/>
      </w:divBdr>
    </w:div>
    <w:div w:id="1360623972">
      <w:bodyDiv w:val="1"/>
      <w:marLeft w:val="0"/>
      <w:marRight w:val="0"/>
      <w:marTop w:val="0"/>
      <w:marBottom w:val="0"/>
      <w:divBdr>
        <w:top w:val="none" w:sz="0" w:space="0" w:color="auto"/>
        <w:left w:val="none" w:sz="0" w:space="0" w:color="auto"/>
        <w:bottom w:val="none" w:sz="0" w:space="0" w:color="auto"/>
        <w:right w:val="none" w:sz="0" w:space="0" w:color="auto"/>
      </w:divBdr>
    </w:div>
    <w:div w:id="1366173754">
      <w:bodyDiv w:val="1"/>
      <w:marLeft w:val="0"/>
      <w:marRight w:val="0"/>
      <w:marTop w:val="0"/>
      <w:marBottom w:val="0"/>
      <w:divBdr>
        <w:top w:val="none" w:sz="0" w:space="0" w:color="auto"/>
        <w:left w:val="none" w:sz="0" w:space="0" w:color="auto"/>
        <w:bottom w:val="none" w:sz="0" w:space="0" w:color="auto"/>
        <w:right w:val="none" w:sz="0" w:space="0" w:color="auto"/>
      </w:divBdr>
    </w:div>
    <w:div w:id="1385988006">
      <w:bodyDiv w:val="1"/>
      <w:marLeft w:val="0"/>
      <w:marRight w:val="0"/>
      <w:marTop w:val="0"/>
      <w:marBottom w:val="0"/>
      <w:divBdr>
        <w:top w:val="none" w:sz="0" w:space="0" w:color="auto"/>
        <w:left w:val="none" w:sz="0" w:space="0" w:color="auto"/>
        <w:bottom w:val="none" w:sz="0" w:space="0" w:color="auto"/>
        <w:right w:val="none" w:sz="0" w:space="0" w:color="auto"/>
      </w:divBdr>
    </w:div>
    <w:div w:id="1415787383">
      <w:bodyDiv w:val="1"/>
      <w:marLeft w:val="0"/>
      <w:marRight w:val="0"/>
      <w:marTop w:val="0"/>
      <w:marBottom w:val="0"/>
      <w:divBdr>
        <w:top w:val="none" w:sz="0" w:space="0" w:color="auto"/>
        <w:left w:val="none" w:sz="0" w:space="0" w:color="auto"/>
        <w:bottom w:val="none" w:sz="0" w:space="0" w:color="auto"/>
        <w:right w:val="none" w:sz="0" w:space="0" w:color="auto"/>
      </w:divBdr>
    </w:div>
    <w:div w:id="1418942090">
      <w:bodyDiv w:val="1"/>
      <w:marLeft w:val="0"/>
      <w:marRight w:val="0"/>
      <w:marTop w:val="0"/>
      <w:marBottom w:val="0"/>
      <w:divBdr>
        <w:top w:val="none" w:sz="0" w:space="0" w:color="auto"/>
        <w:left w:val="none" w:sz="0" w:space="0" w:color="auto"/>
        <w:bottom w:val="none" w:sz="0" w:space="0" w:color="auto"/>
        <w:right w:val="none" w:sz="0" w:space="0" w:color="auto"/>
      </w:divBdr>
    </w:div>
    <w:div w:id="1445463208">
      <w:bodyDiv w:val="1"/>
      <w:marLeft w:val="0"/>
      <w:marRight w:val="0"/>
      <w:marTop w:val="0"/>
      <w:marBottom w:val="0"/>
      <w:divBdr>
        <w:top w:val="none" w:sz="0" w:space="0" w:color="auto"/>
        <w:left w:val="none" w:sz="0" w:space="0" w:color="auto"/>
        <w:bottom w:val="none" w:sz="0" w:space="0" w:color="auto"/>
        <w:right w:val="none" w:sz="0" w:space="0" w:color="auto"/>
      </w:divBdr>
    </w:div>
    <w:div w:id="1464880589">
      <w:bodyDiv w:val="1"/>
      <w:marLeft w:val="0"/>
      <w:marRight w:val="0"/>
      <w:marTop w:val="0"/>
      <w:marBottom w:val="0"/>
      <w:divBdr>
        <w:top w:val="none" w:sz="0" w:space="0" w:color="auto"/>
        <w:left w:val="none" w:sz="0" w:space="0" w:color="auto"/>
        <w:bottom w:val="none" w:sz="0" w:space="0" w:color="auto"/>
        <w:right w:val="none" w:sz="0" w:space="0" w:color="auto"/>
      </w:divBdr>
    </w:div>
    <w:div w:id="1465733882">
      <w:bodyDiv w:val="1"/>
      <w:marLeft w:val="0"/>
      <w:marRight w:val="0"/>
      <w:marTop w:val="0"/>
      <w:marBottom w:val="0"/>
      <w:divBdr>
        <w:top w:val="none" w:sz="0" w:space="0" w:color="auto"/>
        <w:left w:val="none" w:sz="0" w:space="0" w:color="auto"/>
        <w:bottom w:val="none" w:sz="0" w:space="0" w:color="auto"/>
        <w:right w:val="none" w:sz="0" w:space="0" w:color="auto"/>
      </w:divBdr>
    </w:div>
    <w:div w:id="1466653515">
      <w:bodyDiv w:val="1"/>
      <w:marLeft w:val="0"/>
      <w:marRight w:val="0"/>
      <w:marTop w:val="0"/>
      <w:marBottom w:val="0"/>
      <w:divBdr>
        <w:top w:val="none" w:sz="0" w:space="0" w:color="auto"/>
        <w:left w:val="none" w:sz="0" w:space="0" w:color="auto"/>
        <w:bottom w:val="none" w:sz="0" w:space="0" w:color="auto"/>
        <w:right w:val="none" w:sz="0" w:space="0" w:color="auto"/>
      </w:divBdr>
    </w:div>
    <w:div w:id="1489974340">
      <w:bodyDiv w:val="1"/>
      <w:marLeft w:val="0"/>
      <w:marRight w:val="0"/>
      <w:marTop w:val="0"/>
      <w:marBottom w:val="0"/>
      <w:divBdr>
        <w:top w:val="none" w:sz="0" w:space="0" w:color="auto"/>
        <w:left w:val="none" w:sz="0" w:space="0" w:color="auto"/>
        <w:bottom w:val="none" w:sz="0" w:space="0" w:color="auto"/>
        <w:right w:val="none" w:sz="0" w:space="0" w:color="auto"/>
      </w:divBdr>
    </w:div>
    <w:div w:id="1504709110">
      <w:bodyDiv w:val="1"/>
      <w:marLeft w:val="0"/>
      <w:marRight w:val="0"/>
      <w:marTop w:val="0"/>
      <w:marBottom w:val="0"/>
      <w:divBdr>
        <w:top w:val="none" w:sz="0" w:space="0" w:color="auto"/>
        <w:left w:val="none" w:sz="0" w:space="0" w:color="auto"/>
        <w:bottom w:val="none" w:sz="0" w:space="0" w:color="auto"/>
        <w:right w:val="none" w:sz="0" w:space="0" w:color="auto"/>
      </w:divBdr>
      <w:divsChild>
        <w:div w:id="163400328">
          <w:marLeft w:val="0"/>
          <w:marRight w:val="0"/>
          <w:marTop w:val="0"/>
          <w:marBottom w:val="0"/>
          <w:divBdr>
            <w:top w:val="none" w:sz="0" w:space="0" w:color="auto"/>
            <w:left w:val="none" w:sz="0" w:space="0" w:color="auto"/>
            <w:bottom w:val="none" w:sz="0" w:space="0" w:color="auto"/>
            <w:right w:val="none" w:sz="0" w:space="0" w:color="auto"/>
          </w:divBdr>
        </w:div>
      </w:divsChild>
    </w:div>
    <w:div w:id="1507818814">
      <w:bodyDiv w:val="1"/>
      <w:marLeft w:val="0"/>
      <w:marRight w:val="0"/>
      <w:marTop w:val="0"/>
      <w:marBottom w:val="0"/>
      <w:divBdr>
        <w:top w:val="none" w:sz="0" w:space="0" w:color="auto"/>
        <w:left w:val="none" w:sz="0" w:space="0" w:color="auto"/>
        <w:bottom w:val="none" w:sz="0" w:space="0" w:color="auto"/>
        <w:right w:val="none" w:sz="0" w:space="0" w:color="auto"/>
      </w:divBdr>
    </w:div>
    <w:div w:id="1524709548">
      <w:bodyDiv w:val="1"/>
      <w:marLeft w:val="0"/>
      <w:marRight w:val="0"/>
      <w:marTop w:val="0"/>
      <w:marBottom w:val="0"/>
      <w:divBdr>
        <w:top w:val="none" w:sz="0" w:space="0" w:color="auto"/>
        <w:left w:val="none" w:sz="0" w:space="0" w:color="auto"/>
        <w:bottom w:val="none" w:sz="0" w:space="0" w:color="auto"/>
        <w:right w:val="none" w:sz="0" w:space="0" w:color="auto"/>
      </w:divBdr>
    </w:div>
    <w:div w:id="1524977718">
      <w:bodyDiv w:val="1"/>
      <w:marLeft w:val="0"/>
      <w:marRight w:val="0"/>
      <w:marTop w:val="0"/>
      <w:marBottom w:val="0"/>
      <w:divBdr>
        <w:top w:val="none" w:sz="0" w:space="0" w:color="auto"/>
        <w:left w:val="none" w:sz="0" w:space="0" w:color="auto"/>
        <w:bottom w:val="none" w:sz="0" w:space="0" w:color="auto"/>
        <w:right w:val="none" w:sz="0" w:space="0" w:color="auto"/>
      </w:divBdr>
    </w:div>
    <w:div w:id="1525091543">
      <w:bodyDiv w:val="1"/>
      <w:marLeft w:val="0"/>
      <w:marRight w:val="0"/>
      <w:marTop w:val="0"/>
      <w:marBottom w:val="0"/>
      <w:divBdr>
        <w:top w:val="none" w:sz="0" w:space="0" w:color="auto"/>
        <w:left w:val="none" w:sz="0" w:space="0" w:color="auto"/>
        <w:bottom w:val="none" w:sz="0" w:space="0" w:color="auto"/>
        <w:right w:val="none" w:sz="0" w:space="0" w:color="auto"/>
      </w:divBdr>
    </w:div>
    <w:div w:id="1525366082">
      <w:bodyDiv w:val="1"/>
      <w:marLeft w:val="0"/>
      <w:marRight w:val="0"/>
      <w:marTop w:val="0"/>
      <w:marBottom w:val="0"/>
      <w:divBdr>
        <w:top w:val="none" w:sz="0" w:space="0" w:color="auto"/>
        <w:left w:val="none" w:sz="0" w:space="0" w:color="auto"/>
        <w:bottom w:val="none" w:sz="0" w:space="0" w:color="auto"/>
        <w:right w:val="none" w:sz="0" w:space="0" w:color="auto"/>
      </w:divBdr>
    </w:div>
    <w:div w:id="1526019737">
      <w:bodyDiv w:val="1"/>
      <w:marLeft w:val="0"/>
      <w:marRight w:val="0"/>
      <w:marTop w:val="0"/>
      <w:marBottom w:val="0"/>
      <w:divBdr>
        <w:top w:val="none" w:sz="0" w:space="0" w:color="auto"/>
        <w:left w:val="none" w:sz="0" w:space="0" w:color="auto"/>
        <w:bottom w:val="none" w:sz="0" w:space="0" w:color="auto"/>
        <w:right w:val="none" w:sz="0" w:space="0" w:color="auto"/>
      </w:divBdr>
    </w:div>
    <w:div w:id="1530407501">
      <w:bodyDiv w:val="1"/>
      <w:marLeft w:val="0"/>
      <w:marRight w:val="0"/>
      <w:marTop w:val="0"/>
      <w:marBottom w:val="0"/>
      <w:divBdr>
        <w:top w:val="none" w:sz="0" w:space="0" w:color="auto"/>
        <w:left w:val="none" w:sz="0" w:space="0" w:color="auto"/>
        <w:bottom w:val="none" w:sz="0" w:space="0" w:color="auto"/>
        <w:right w:val="none" w:sz="0" w:space="0" w:color="auto"/>
      </w:divBdr>
    </w:div>
    <w:div w:id="1534927536">
      <w:bodyDiv w:val="1"/>
      <w:marLeft w:val="0"/>
      <w:marRight w:val="0"/>
      <w:marTop w:val="0"/>
      <w:marBottom w:val="0"/>
      <w:divBdr>
        <w:top w:val="none" w:sz="0" w:space="0" w:color="auto"/>
        <w:left w:val="none" w:sz="0" w:space="0" w:color="auto"/>
        <w:bottom w:val="none" w:sz="0" w:space="0" w:color="auto"/>
        <w:right w:val="none" w:sz="0" w:space="0" w:color="auto"/>
      </w:divBdr>
    </w:div>
    <w:div w:id="1543513707">
      <w:bodyDiv w:val="1"/>
      <w:marLeft w:val="0"/>
      <w:marRight w:val="0"/>
      <w:marTop w:val="0"/>
      <w:marBottom w:val="0"/>
      <w:divBdr>
        <w:top w:val="none" w:sz="0" w:space="0" w:color="auto"/>
        <w:left w:val="none" w:sz="0" w:space="0" w:color="auto"/>
        <w:bottom w:val="none" w:sz="0" w:space="0" w:color="auto"/>
        <w:right w:val="none" w:sz="0" w:space="0" w:color="auto"/>
      </w:divBdr>
    </w:div>
    <w:div w:id="1557546735">
      <w:bodyDiv w:val="1"/>
      <w:marLeft w:val="0"/>
      <w:marRight w:val="0"/>
      <w:marTop w:val="0"/>
      <w:marBottom w:val="0"/>
      <w:divBdr>
        <w:top w:val="none" w:sz="0" w:space="0" w:color="auto"/>
        <w:left w:val="none" w:sz="0" w:space="0" w:color="auto"/>
        <w:bottom w:val="none" w:sz="0" w:space="0" w:color="auto"/>
        <w:right w:val="none" w:sz="0" w:space="0" w:color="auto"/>
      </w:divBdr>
    </w:div>
    <w:div w:id="1559973487">
      <w:bodyDiv w:val="1"/>
      <w:marLeft w:val="0"/>
      <w:marRight w:val="0"/>
      <w:marTop w:val="0"/>
      <w:marBottom w:val="0"/>
      <w:divBdr>
        <w:top w:val="none" w:sz="0" w:space="0" w:color="auto"/>
        <w:left w:val="none" w:sz="0" w:space="0" w:color="auto"/>
        <w:bottom w:val="none" w:sz="0" w:space="0" w:color="auto"/>
        <w:right w:val="none" w:sz="0" w:space="0" w:color="auto"/>
      </w:divBdr>
    </w:div>
    <w:div w:id="1563325256">
      <w:bodyDiv w:val="1"/>
      <w:marLeft w:val="0"/>
      <w:marRight w:val="0"/>
      <w:marTop w:val="0"/>
      <w:marBottom w:val="0"/>
      <w:divBdr>
        <w:top w:val="none" w:sz="0" w:space="0" w:color="auto"/>
        <w:left w:val="none" w:sz="0" w:space="0" w:color="auto"/>
        <w:bottom w:val="none" w:sz="0" w:space="0" w:color="auto"/>
        <w:right w:val="none" w:sz="0" w:space="0" w:color="auto"/>
      </w:divBdr>
    </w:div>
    <w:div w:id="1563829238">
      <w:bodyDiv w:val="1"/>
      <w:marLeft w:val="0"/>
      <w:marRight w:val="0"/>
      <w:marTop w:val="0"/>
      <w:marBottom w:val="0"/>
      <w:divBdr>
        <w:top w:val="none" w:sz="0" w:space="0" w:color="auto"/>
        <w:left w:val="none" w:sz="0" w:space="0" w:color="auto"/>
        <w:bottom w:val="none" w:sz="0" w:space="0" w:color="auto"/>
        <w:right w:val="none" w:sz="0" w:space="0" w:color="auto"/>
      </w:divBdr>
    </w:div>
    <w:div w:id="1572812029">
      <w:bodyDiv w:val="1"/>
      <w:marLeft w:val="0"/>
      <w:marRight w:val="0"/>
      <w:marTop w:val="0"/>
      <w:marBottom w:val="0"/>
      <w:divBdr>
        <w:top w:val="none" w:sz="0" w:space="0" w:color="auto"/>
        <w:left w:val="none" w:sz="0" w:space="0" w:color="auto"/>
        <w:bottom w:val="none" w:sz="0" w:space="0" w:color="auto"/>
        <w:right w:val="none" w:sz="0" w:space="0" w:color="auto"/>
      </w:divBdr>
    </w:div>
    <w:div w:id="1585916424">
      <w:bodyDiv w:val="1"/>
      <w:marLeft w:val="0"/>
      <w:marRight w:val="0"/>
      <w:marTop w:val="0"/>
      <w:marBottom w:val="0"/>
      <w:divBdr>
        <w:top w:val="none" w:sz="0" w:space="0" w:color="auto"/>
        <w:left w:val="none" w:sz="0" w:space="0" w:color="auto"/>
        <w:bottom w:val="none" w:sz="0" w:space="0" w:color="auto"/>
        <w:right w:val="none" w:sz="0" w:space="0" w:color="auto"/>
      </w:divBdr>
    </w:div>
    <w:div w:id="1625649685">
      <w:bodyDiv w:val="1"/>
      <w:marLeft w:val="0"/>
      <w:marRight w:val="0"/>
      <w:marTop w:val="0"/>
      <w:marBottom w:val="0"/>
      <w:divBdr>
        <w:top w:val="none" w:sz="0" w:space="0" w:color="auto"/>
        <w:left w:val="none" w:sz="0" w:space="0" w:color="auto"/>
        <w:bottom w:val="none" w:sz="0" w:space="0" w:color="auto"/>
        <w:right w:val="none" w:sz="0" w:space="0" w:color="auto"/>
      </w:divBdr>
    </w:div>
    <w:div w:id="1631127094">
      <w:bodyDiv w:val="1"/>
      <w:marLeft w:val="0"/>
      <w:marRight w:val="0"/>
      <w:marTop w:val="0"/>
      <w:marBottom w:val="0"/>
      <w:divBdr>
        <w:top w:val="none" w:sz="0" w:space="0" w:color="auto"/>
        <w:left w:val="none" w:sz="0" w:space="0" w:color="auto"/>
        <w:bottom w:val="none" w:sz="0" w:space="0" w:color="auto"/>
        <w:right w:val="none" w:sz="0" w:space="0" w:color="auto"/>
      </w:divBdr>
    </w:div>
    <w:div w:id="1636369738">
      <w:bodyDiv w:val="1"/>
      <w:marLeft w:val="0"/>
      <w:marRight w:val="0"/>
      <w:marTop w:val="0"/>
      <w:marBottom w:val="0"/>
      <w:divBdr>
        <w:top w:val="none" w:sz="0" w:space="0" w:color="auto"/>
        <w:left w:val="none" w:sz="0" w:space="0" w:color="auto"/>
        <w:bottom w:val="none" w:sz="0" w:space="0" w:color="auto"/>
        <w:right w:val="none" w:sz="0" w:space="0" w:color="auto"/>
      </w:divBdr>
    </w:div>
    <w:div w:id="1646427267">
      <w:bodyDiv w:val="1"/>
      <w:marLeft w:val="0"/>
      <w:marRight w:val="0"/>
      <w:marTop w:val="0"/>
      <w:marBottom w:val="0"/>
      <w:divBdr>
        <w:top w:val="none" w:sz="0" w:space="0" w:color="auto"/>
        <w:left w:val="none" w:sz="0" w:space="0" w:color="auto"/>
        <w:bottom w:val="none" w:sz="0" w:space="0" w:color="auto"/>
        <w:right w:val="none" w:sz="0" w:space="0" w:color="auto"/>
      </w:divBdr>
    </w:div>
    <w:div w:id="1648314075">
      <w:bodyDiv w:val="1"/>
      <w:marLeft w:val="0"/>
      <w:marRight w:val="0"/>
      <w:marTop w:val="0"/>
      <w:marBottom w:val="0"/>
      <w:divBdr>
        <w:top w:val="none" w:sz="0" w:space="0" w:color="auto"/>
        <w:left w:val="none" w:sz="0" w:space="0" w:color="auto"/>
        <w:bottom w:val="none" w:sz="0" w:space="0" w:color="auto"/>
        <w:right w:val="none" w:sz="0" w:space="0" w:color="auto"/>
      </w:divBdr>
    </w:div>
    <w:div w:id="1666128066">
      <w:bodyDiv w:val="1"/>
      <w:marLeft w:val="0"/>
      <w:marRight w:val="0"/>
      <w:marTop w:val="0"/>
      <w:marBottom w:val="0"/>
      <w:divBdr>
        <w:top w:val="none" w:sz="0" w:space="0" w:color="auto"/>
        <w:left w:val="none" w:sz="0" w:space="0" w:color="auto"/>
        <w:bottom w:val="none" w:sz="0" w:space="0" w:color="auto"/>
        <w:right w:val="none" w:sz="0" w:space="0" w:color="auto"/>
      </w:divBdr>
    </w:div>
    <w:div w:id="1676225209">
      <w:bodyDiv w:val="1"/>
      <w:marLeft w:val="0"/>
      <w:marRight w:val="0"/>
      <w:marTop w:val="0"/>
      <w:marBottom w:val="0"/>
      <w:divBdr>
        <w:top w:val="none" w:sz="0" w:space="0" w:color="auto"/>
        <w:left w:val="none" w:sz="0" w:space="0" w:color="auto"/>
        <w:bottom w:val="none" w:sz="0" w:space="0" w:color="auto"/>
        <w:right w:val="none" w:sz="0" w:space="0" w:color="auto"/>
      </w:divBdr>
    </w:div>
    <w:div w:id="1686131518">
      <w:bodyDiv w:val="1"/>
      <w:marLeft w:val="0"/>
      <w:marRight w:val="0"/>
      <w:marTop w:val="0"/>
      <w:marBottom w:val="0"/>
      <w:divBdr>
        <w:top w:val="none" w:sz="0" w:space="0" w:color="auto"/>
        <w:left w:val="none" w:sz="0" w:space="0" w:color="auto"/>
        <w:bottom w:val="none" w:sz="0" w:space="0" w:color="auto"/>
        <w:right w:val="none" w:sz="0" w:space="0" w:color="auto"/>
      </w:divBdr>
    </w:div>
    <w:div w:id="1700080401">
      <w:bodyDiv w:val="1"/>
      <w:marLeft w:val="0"/>
      <w:marRight w:val="0"/>
      <w:marTop w:val="0"/>
      <w:marBottom w:val="0"/>
      <w:divBdr>
        <w:top w:val="none" w:sz="0" w:space="0" w:color="auto"/>
        <w:left w:val="none" w:sz="0" w:space="0" w:color="auto"/>
        <w:bottom w:val="none" w:sz="0" w:space="0" w:color="auto"/>
        <w:right w:val="none" w:sz="0" w:space="0" w:color="auto"/>
      </w:divBdr>
    </w:div>
    <w:div w:id="1725173734">
      <w:bodyDiv w:val="1"/>
      <w:marLeft w:val="0"/>
      <w:marRight w:val="0"/>
      <w:marTop w:val="0"/>
      <w:marBottom w:val="0"/>
      <w:divBdr>
        <w:top w:val="none" w:sz="0" w:space="0" w:color="auto"/>
        <w:left w:val="none" w:sz="0" w:space="0" w:color="auto"/>
        <w:bottom w:val="none" w:sz="0" w:space="0" w:color="auto"/>
        <w:right w:val="none" w:sz="0" w:space="0" w:color="auto"/>
      </w:divBdr>
    </w:div>
    <w:div w:id="1727071986">
      <w:bodyDiv w:val="1"/>
      <w:marLeft w:val="0"/>
      <w:marRight w:val="0"/>
      <w:marTop w:val="0"/>
      <w:marBottom w:val="0"/>
      <w:divBdr>
        <w:top w:val="none" w:sz="0" w:space="0" w:color="auto"/>
        <w:left w:val="none" w:sz="0" w:space="0" w:color="auto"/>
        <w:bottom w:val="none" w:sz="0" w:space="0" w:color="auto"/>
        <w:right w:val="none" w:sz="0" w:space="0" w:color="auto"/>
      </w:divBdr>
    </w:div>
    <w:div w:id="1737118970">
      <w:bodyDiv w:val="1"/>
      <w:marLeft w:val="0"/>
      <w:marRight w:val="0"/>
      <w:marTop w:val="0"/>
      <w:marBottom w:val="0"/>
      <w:divBdr>
        <w:top w:val="none" w:sz="0" w:space="0" w:color="auto"/>
        <w:left w:val="none" w:sz="0" w:space="0" w:color="auto"/>
        <w:bottom w:val="none" w:sz="0" w:space="0" w:color="auto"/>
        <w:right w:val="none" w:sz="0" w:space="0" w:color="auto"/>
      </w:divBdr>
    </w:div>
    <w:div w:id="1751002927">
      <w:bodyDiv w:val="1"/>
      <w:marLeft w:val="0"/>
      <w:marRight w:val="0"/>
      <w:marTop w:val="0"/>
      <w:marBottom w:val="0"/>
      <w:divBdr>
        <w:top w:val="none" w:sz="0" w:space="0" w:color="auto"/>
        <w:left w:val="none" w:sz="0" w:space="0" w:color="auto"/>
        <w:bottom w:val="none" w:sz="0" w:space="0" w:color="auto"/>
        <w:right w:val="none" w:sz="0" w:space="0" w:color="auto"/>
      </w:divBdr>
    </w:div>
    <w:div w:id="1753356411">
      <w:bodyDiv w:val="1"/>
      <w:marLeft w:val="0"/>
      <w:marRight w:val="0"/>
      <w:marTop w:val="0"/>
      <w:marBottom w:val="0"/>
      <w:divBdr>
        <w:top w:val="none" w:sz="0" w:space="0" w:color="auto"/>
        <w:left w:val="none" w:sz="0" w:space="0" w:color="auto"/>
        <w:bottom w:val="none" w:sz="0" w:space="0" w:color="auto"/>
        <w:right w:val="none" w:sz="0" w:space="0" w:color="auto"/>
      </w:divBdr>
    </w:div>
    <w:div w:id="1761412297">
      <w:bodyDiv w:val="1"/>
      <w:marLeft w:val="0"/>
      <w:marRight w:val="0"/>
      <w:marTop w:val="0"/>
      <w:marBottom w:val="0"/>
      <w:divBdr>
        <w:top w:val="none" w:sz="0" w:space="0" w:color="auto"/>
        <w:left w:val="none" w:sz="0" w:space="0" w:color="auto"/>
        <w:bottom w:val="none" w:sz="0" w:space="0" w:color="auto"/>
        <w:right w:val="none" w:sz="0" w:space="0" w:color="auto"/>
      </w:divBdr>
    </w:div>
    <w:div w:id="1769958165">
      <w:bodyDiv w:val="1"/>
      <w:marLeft w:val="0"/>
      <w:marRight w:val="0"/>
      <w:marTop w:val="0"/>
      <w:marBottom w:val="0"/>
      <w:divBdr>
        <w:top w:val="none" w:sz="0" w:space="0" w:color="auto"/>
        <w:left w:val="none" w:sz="0" w:space="0" w:color="auto"/>
        <w:bottom w:val="none" w:sz="0" w:space="0" w:color="auto"/>
        <w:right w:val="none" w:sz="0" w:space="0" w:color="auto"/>
      </w:divBdr>
    </w:div>
    <w:div w:id="1776562066">
      <w:bodyDiv w:val="1"/>
      <w:marLeft w:val="0"/>
      <w:marRight w:val="0"/>
      <w:marTop w:val="0"/>
      <w:marBottom w:val="0"/>
      <w:divBdr>
        <w:top w:val="none" w:sz="0" w:space="0" w:color="auto"/>
        <w:left w:val="none" w:sz="0" w:space="0" w:color="auto"/>
        <w:bottom w:val="none" w:sz="0" w:space="0" w:color="auto"/>
        <w:right w:val="none" w:sz="0" w:space="0" w:color="auto"/>
      </w:divBdr>
    </w:div>
    <w:div w:id="1784419546">
      <w:bodyDiv w:val="1"/>
      <w:marLeft w:val="0"/>
      <w:marRight w:val="0"/>
      <w:marTop w:val="0"/>
      <w:marBottom w:val="0"/>
      <w:divBdr>
        <w:top w:val="none" w:sz="0" w:space="0" w:color="auto"/>
        <w:left w:val="none" w:sz="0" w:space="0" w:color="auto"/>
        <w:bottom w:val="none" w:sz="0" w:space="0" w:color="auto"/>
        <w:right w:val="none" w:sz="0" w:space="0" w:color="auto"/>
      </w:divBdr>
    </w:div>
    <w:div w:id="1785464020">
      <w:bodyDiv w:val="1"/>
      <w:marLeft w:val="0"/>
      <w:marRight w:val="0"/>
      <w:marTop w:val="0"/>
      <w:marBottom w:val="0"/>
      <w:divBdr>
        <w:top w:val="none" w:sz="0" w:space="0" w:color="auto"/>
        <w:left w:val="none" w:sz="0" w:space="0" w:color="auto"/>
        <w:bottom w:val="none" w:sz="0" w:space="0" w:color="auto"/>
        <w:right w:val="none" w:sz="0" w:space="0" w:color="auto"/>
      </w:divBdr>
    </w:div>
    <w:div w:id="1810904743">
      <w:bodyDiv w:val="1"/>
      <w:marLeft w:val="0"/>
      <w:marRight w:val="0"/>
      <w:marTop w:val="0"/>
      <w:marBottom w:val="0"/>
      <w:divBdr>
        <w:top w:val="none" w:sz="0" w:space="0" w:color="auto"/>
        <w:left w:val="none" w:sz="0" w:space="0" w:color="auto"/>
        <w:bottom w:val="none" w:sz="0" w:space="0" w:color="auto"/>
        <w:right w:val="none" w:sz="0" w:space="0" w:color="auto"/>
      </w:divBdr>
    </w:div>
    <w:div w:id="1837108455">
      <w:bodyDiv w:val="1"/>
      <w:marLeft w:val="0"/>
      <w:marRight w:val="0"/>
      <w:marTop w:val="0"/>
      <w:marBottom w:val="0"/>
      <w:divBdr>
        <w:top w:val="none" w:sz="0" w:space="0" w:color="auto"/>
        <w:left w:val="none" w:sz="0" w:space="0" w:color="auto"/>
        <w:bottom w:val="none" w:sz="0" w:space="0" w:color="auto"/>
        <w:right w:val="none" w:sz="0" w:space="0" w:color="auto"/>
      </w:divBdr>
    </w:div>
    <w:div w:id="1838228619">
      <w:bodyDiv w:val="1"/>
      <w:marLeft w:val="0"/>
      <w:marRight w:val="0"/>
      <w:marTop w:val="0"/>
      <w:marBottom w:val="0"/>
      <w:divBdr>
        <w:top w:val="none" w:sz="0" w:space="0" w:color="auto"/>
        <w:left w:val="none" w:sz="0" w:space="0" w:color="auto"/>
        <w:bottom w:val="none" w:sz="0" w:space="0" w:color="auto"/>
        <w:right w:val="none" w:sz="0" w:space="0" w:color="auto"/>
      </w:divBdr>
    </w:div>
    <w:div w:id="1841382865">
      <w:bodyDiv w:val="1"/>
      <w:marLeft w:val="0"/>
      <w:marRight w:val="0"/>
      <w:marTop w:val="0"/>
      <w:marBottom w:val="0"/>
      <w:divBdr>
        <w:top w:val="none" w:sz="0" w:space="0" w:color="auto"/>
        <w:left w:val="none" w:sz="0" w:space="0" w:color="auto"/>
        <w:bottom w:val="none" w:sz="0" w:space="0" w:color="auto"/>
        <w:right w:val="none" w:sz="0" w:space="0" w:color="auto"/>
      </w:divBdr>
    </w:div>
    <w:div w:id="1853252712">
      <w:bodyDiv w:val="1"/>
      <w:marLeft w:val="0"/>
      <w:marRight w:val="0"/>
      <w:marTop w:val="0"/>
      <w:marBottom w:val="0"/>
      <w:divBdr>
        <w:top w:val="none" w:sz="0" w:space="0" w:color="auto"/>
        <w:left w:val="none" w:sz="0" w:space="0" w:color="auto"/>
        <w:bottom w:val="none" w:sz="0" w:space="0" w:color="auto"/>
        <w:right w:val="none" w:sz="0" w:space="0" w:color="auto"/>
      </w:divBdr>
    </w:div>
    <w:div w:id="1863975039">
      <w:bodyDiv w:val="1"/>
      <w:marLeft w:val="0"/>
      <w:marRight w:val="0"/>
      <w:marTop w:val="0"/>
      <w:marBottom w:val="0"/>
      <w:divBdr>
        <w:top w:val="none" w:sz="0" w:space="0" w:color="auto"/>
        <w:left w:val="none" w:sz="0" w:space="0" w:color="auto"/>
        <w:bottom w:val="none" w:sz="0" w:space="0" w:color="auto"/>
        <w:right w:val="none" w:sz="0" w:space="0" w:color="auto"/>
      </w:divBdr>
    </w:div>
    <w:div w:id="1879391638">
      <w:bodyDiv w:val="1"/>
      <w:marLeft w:val="0"/>
      <w:marRight w:val="0"/>
      <w:marTop w:val="0"/>
      <w:marBottom w:val="0"/>
      <w:divBdr>
        <w:top w:val="none" w:sz="0" w:space="0" w:color="auto"/>
        <w:left w:val="none" w:sz="0" w:space="0" w:color="auto"/>
        <w:bottom w:val="none" w:sz="0" w:space="0" w:color="auto"/>
        <w:right w:val="none" w:sz="0" w:space="0" w:color="auto"/>
      </w:divBdr>
    </w:div>
    <w:div w:id="1894997322">
      <w:bodyDiv w:val="1"/>
      <w:marLeft w:val="0"/>
      <w:marRight w:val="0"/>
      <w:marTop w:val="0"/>
      <w:marBottom w:val="0"/>
      <w:divBdr>
        <w:top w:val="none" w:sz="0" w:space="0" w:color="auto"/>
        <w:left w:val="none" w:sz="0" w:space="0" w:color="auto"/>
        <w:bottom w:val="none" w:sz="0" w:space="0" w:color="auto"/>
        <w:right w:val="none" w:sz="0" w:space="0" w:color="auto"/>
      </w:divBdr>
    </w:div>
    <w:div w:id="1897667399">
      <w:bodyDiv w:val="1"/>
      <w:marLeft w:val="0"/>
      <w:marRight w:val="0"/>
      <w:marTop w:val="0"/>
      <w:marBottom w:val="0"/>
      <w:divBdr>
        <w:top w:val="none" w:sz="0" w:space="0" w:color="auto"/>
        <w:left w:val="none" w:sz="0" w:space="0" w:color="auto"/>
        <w:bottom w:val="none" w:sz="0" w:space="0" w:color="auto"/>
        <w:right w:val="none" w:sz="0" w:space="0" w:color="auto"/>
      </w:divBdr>
    </w:div>
    <w:div w:id="1900902593">
      <w:bodyDiv w:val="1"/>
      <w:marLeft w:val="0"/>
      <w:marRight w:val="0"/>
      <w:marTop w:val="0"/>
      <w:marBottom w:val="0"/>
      <w:divBdr>
        <w:top w:val="none" w:sz="0" w:space="0" w:color="auto"/>
        <w:left w:val="none" w:sz="0" w:space="0" w:color="auto"/>
        <w:bottom w:val="none" w:sz="0" w:space="0" w:color="auto"/>
        <w:right w:val="none" w:sz="0" w:space="0" w:color="auto"/>
      </w:divBdr>
    </w:div>
    <w:div w:id="1920481734">
      <w:bodyDiv w:val="1"/>
      <w:marLeft w:val="0"/>
      <w:marRight w:val="0"/>
      <w:marTop w:val="0"/>
      <w:marBottom w:val="0"/>
      <w:divBdr>
        <w:top w:val="none" w:sz="0" w:space="0" w:color="auto"/>
        <w:left w:val="none" w:sz="0" w:space="0" w:color="auto"/>
        <w:bottom w:val="none" w:sz="0" w:space="0" w:color="auto"/>
        <w:right w:val="none" w:sz="0" w:space="0" w:color="auto"/>
      </w:divBdr>
    </w:div>
    <w:div w:id="1930769016">
      <w:bodyDiv w:val="1"/>
      <w:marLeft w:val="0"/>
      <w:marRight w:val="0"/>
      <w:marTop w:val="0"/>
      <w:marBottom w:val="0"/>
      <w:divBdr>
        <w:top w:val="none" w:sz="0" w:space="0" w:color="auto"/>
        <w:left w:val="none" w:sz="0" w:space="0" w:color="auto"/>
        <w:bottom w:val="none" w:sz="0" w:space="0" w:color="auto"/>
        <w:right w:val="none" w:sz="0" w:space="0" w:color="auto"/>
      </w:divBdr>
    </w:div>
    <w:div w:id="1940136135">
      <w:bodyDiv w:val="1"/>
      <w:marLeft w:val="0"/>
      <w:marRight w:val="0"/>
      <w:marTop w:val="0"/>
      <w:marBottom w:val="0"/>
      <w:divBdr>
        <w:top w:val="none" w:sz="0" w:space="0" w:color="auto"/>
        <w:left w:val="none" w:sz="0" w:space="0" w:color="auto"/>
        <w:bottom w:val="none" w:sz="0" w:space="0" w:color="auto"/>
        <w:right w:val="none" w:sz="0" w:space="0" w:color="auto"/>
      </w:divBdr>
    </w:div>
    <w:div w:id="1964530167">
      <w:bodyDiv w:val="1"/>
      <w:marLeft w:val="0"/>
      <w:marRight w:val="0"/>
      <w:marTop w:val="0"/>
      <w:marBottom w:val="0"/>
      <w:divBdr>
        <w:top w:val="none" w:sz="0" w:space="0" w:color="auto"/>
        <w:left w:val="none" w:sz="0" w:space="0" w:color="auto"/>
        <w:bottom w:val="none" w:sz="0" w:space="0" w:color="auto"/>
        <w:right w:val="none" w:sz="0" w:space="0" w:color="auto"/>
      </w:divBdr>
    </w:div>
    <w:div w:id="1973636934">
      <w:bodyDiv w:val="1"/>
      <w:marLeft w:val="0"/>
      <w:marRight w:val="0"/>
      <w:marTop w:val="0"/>
      <w:marBottom w:val="0"/>
      <w:divBdr>
        <w:top w:val="none" w:sz="0" w:space="0" w:color="auto"/>
        <w:left w:val="none" w:sz="0" w:space="0" w:color="auto"/>
        <w:bottom w:val="none" w:sz="0" w:space="0" w:color="auto"/>
        <w:right w:val="none" w:sz="0" w:space="0" w:color="auto"/>
      </w:divBdr>
    </w:div>
    <w:div w:id="1979526122">
      <w:bodyDiv w:val="1"/>
      <w:marLeft w:val="0"/>
      <w:marRight w:val="0"/>
      <w:marTop w:val="0"/>
      <w:marBottom w:val="0"/>
      <w:divBdr>
        <w:top w:val="none" w:sz="0" w:space="0" w:color="auto"/>
        <w:left w:val="none" w:sz="0" w:space="0" w:color="auto"/>
        <w:bottom w:val="none" w:sz="0" w:space="0" w:color="auto"/>
        <w:right w:val="none" w:sz="0" w:space="0" w:color="auto"/>
      </w:divBdr>
    </w:div>
    <w:div w:id="1980762891">
      <w:bodyDiv w:val="1"/>
      <w:marLeft w:val="0"/>
      <w:marRight w:val="0"/>
      <w:marTop w:val="0"/>
      <w:marBottom w:val="0"/>
      <w:divBdr>
        <w:top w:val="none" w:sz="0" w:space="0" w:color="auto"/>
        <w:left w:val="none" w:sz="0" w:space="0" w:color="auto"/>
        <w:bottom w:val="none" w:sz="0" w:space="0" w:color="auto"/>
        <w:right w:val="none" w:sz="0" w:space="0" w:color="auto"/>
      </w:divBdr>
    </w:div>
    <w:div w:id="1986739067">
      <w:bodyDiv w:val="1"/>
      <w:marLeft w:val="0"/>
      <w:marRight w:val="0"/>
      <w:marTop w:val="0"/>
      <w:marBottom w:val="0"/>
      <w:divBdr>
        <w:top w:val="none" w:sz="0" w:space="0" w:color="auto"/>
        <w:left w:val="none" w:sz="0" w:space="0" w:color="auto"/>
        <w:bottom w:val="none" w:sz="0" w:space="0" w:color="auto"/>
        <w:right w:val="none" w:sz="0" w:space="0" w:color="auto"/>
      </w:divBdr>
    </w:div>
    <w:div w:id="1989508732">
      <w:bodyDiv w:val="1"/>
      <w:marLeft w:val="0"/>
      <w:marRight w:val="0"/>
      <w:marTop w:val="0"/>
      <w:marBottom w:val="0"/>
      <w:divBdr>
        <w:top w:val="none" w:sz="0" w:space="0" w:color="auto"/>
        <w:left w:val="none" w:sz="0" w:space="0" w:color="auto"/>
        <w:bottom w:val="none" w:sz="0" w:space="0" w:color="auto"/>
        <w:right w:val="none" w:sz="0" w:space="0" w:color="auto"/>
      </w:divBdr>
    </w:div>
    <w:div w:id="1996256820">
      <w:bodyDiv w:val="1"/>
      <w:marLeft w:val="0"/>
      <w:marRight w:val="0"/>
      <w:marTop w:val="0"/>
      <w:marBottom w:val="0"/>
      <w:divBdr>
        <w:top w:val="none" w:sz="0" w:space="0" w:color="auto"/>
        <w:left w:val="none" w:sz="0" w:space="0" w:color="auto"/>
        <w:bottom w:val="none" w:sz="0" w:space="0" w:color="auto"/>
        <w:right w:val="none" w:sz="0" w:space="0" w:color="auto"/>
      </w:divBdr>
    </w:div>
    <w:div w:id="2000229955">
      <w:bodyDiv w:val="1"/>
      <w:marLeft w:val="0"/>
      <w:marRight w:val="0"/>
      <w:marTop w:val="0"/>
      <w:marBottom w:val="0"/>
      <w:divBdr>
        <w:top w:val="none" w:sz="0" w:space="0" w:color="auto"/>
        <w:left w:val="none" w:sz="0" w:space="0" w:color="auto"/>
        <w:bottom w:val="none" w:sz="0" w:space="0" w:color="auto"/>
        <w:right w:val="none" w:sz="0" w:space="0" w:color="auto"/>
      </w:divBdr>
    </w:div>
    <w:div w:id="2000495790">
      <w:bodyDiv w:val="1"/>
      <w:marLeft w:val="0"/>
      <w:marRight w:val="0"/>
      <w:marTop w:val="0"/>
      <w:marBottom w:val="0"/>
      <w:divBdr>
        <w:top w:val="none" w:sz="0" w:space="0" w:color="auto"/>
        <w:left w:val="none" w:sz="0" w:space="0" w:color="auto"/>
        <w:bottom w:val="none" w:sz="0" w:space="0" w:color="auto"/>
        <w:right w:val="none" w:sz="0" w:space="0" w:color="auto"/>
      </w:divBdr>
    </w:div>
    <w:div w:id="2015910269">
      <w:bodyDiv w:val="1"/>
      <w:marLeft w:val="0"/>
      <w:marRight w:val="0"/>
      <w:marTop w:val="0"/>
      <w:marBottom w:val="0"/>
      <w:divBdr>
        <w:top w:val="none" w:sz="0" w:space="0" w:color="auto"/>
        <w:left w:val="none" w:sz="0" w:space="0" w:color="auto"/>
        <w:bottom w:val="none" w:sz="0" w:space="0" w:color="auto"/>
        <w:right w:val="none" w:sz="0" w:space="0" w:color="auto"/>
      </w:divBdr>
    </w:div>
    <w:div w:id="2041777922">
      <w:bodyDiv w:val="1"/>
      <w:marLeft w:val="0"/>
      <w:marRight w:val="0"/>
      <w:marTop w:val="0"/>
      <w:marBottom w:val="0"/>
      <w:divBdr>
        <w:top w:val="none" w:sz="0" w:space="0" w:color="auto"/>
        <w:left w:val="none" w:sz="0" w:space="0" w:color="auto"/>
        <w:bottom w:val="none" w:sz="0" w:space="0" w:color="auto"/>
        <w:right w:val="none" w:sz="0" w:space="0" w:color="auto"/>
      </w:divBdr>
    </w:div>
    <w:div w:id="2043624946">
      <w:bodyDiv w:val="1"/>
      <w:marLeft w:val="0"/>
      <w:marRight w:val="0"/>
      <w:marTop w:val="0"/>
      <w:marBottom w:val="0"/>
      <w:divBdr>
        <w:top w:val="none" w:sz="0" w:space="0" w:color="auto"/>
        <w:left w:val="none" w:sz="0" w:space="0" w:color="auto"/>
        <w:bottom w:val="none" w:sz="0" w:space="0" w:color="auto"/>
        <w:right w:val="none" w:sz="0" w:space="0" w:color="auto"/>
      </w:divBdr>
    </w:div>
    <w:div w:id="2054187530">
      <w:bodyDiv w:val="1"/>
      <w:marLeft w:val="0"/>
      <w:marRight w:val="0"/>
      <w:marTop w:val="0"/>
      <w:marBottom w:val="0"/>
      <w:divBdr>
        <w:top w:val="none" w:sz="0" w:space="0" w:color="auto"/>
        <w:left w:val="none" w:sz="0" w:space="0" w:color="auto"/>
        <w:bottom w:val="none" w:sz="0" w:space="0" w:color="auto"/>
        <w:right w:val="none" w:sz="0" w:space="0" w:color="auto"/>
      </w:divBdr>
    </w:div>
    <w:div w:id="2081976587">
      <w:bodyDiv w:val="1"/>
      <w:marLeft w:val="0"/>
      <w:marRight w:val="0"/>
      <w:marTop w:val="0"/>
      <w:marBottom w:val="0"/>
      <w:divBdr>
        <w:top w:val="none" w:sz="0" w:space="0" w:color="auto"/>
        <w:left w:val="none" w:sz="0" w:space="0" w:color="auto"/>
        <w:bottom w:val="none" w:sz="0" w:space="0" w:color="auto"/>
        <w:right w:val="none" w:sz="0" w:space="0" w:color="auto"/>
      </w:divBdr>
    </w:div>
    <w:div w:id="2098087453">
      <w:bodyDiv w:val="1"/>
      <w:marLeft w:val="0"/>
      <w:marRight w:val="0"/>
      <w:marTop w:val="0"/>
      <w:marBottom w:val="0"/>
      <w:divBdr>
        <w:top w:val="none" w:sz="0" w:space="0" w:color="auto"/>
        <w:left w:val="none" w:sz="0" w:space="0" w:color="auto"/>
        <w:bottom w:val="none" w:sz="0" w:space="0" w:color="auto"/>
        <w:right w:val="none" w:sz="0" w:space="0" w:color="auto"/>
      </w:divBdr>
    </w:div>
    <w:div w:id="2133861360">
      <w:bodyDiv w:val="1"/>
      <w:marLeft w:val="0"/>
      <w:marRight w:val="0"/>
      <w:marTop w:val="0"/>
      <w:marBottom w:val="0"/>
      <w:divBdr>
        <w:top w:val="none" w:sz="0" w:space="0" w:color="auto"/>
        <w:left w:val="none" w:sz="0" w:space="0" w:color="auto"/>
        <w:bottom w:val="none" w:sz="0" w:space="0" w:color="auto"/>
        <w:right w:val="none" w:sz="0" w:space="0" w:color="auto"/>
      </w:divBdr>
    </w:div>
    <w:div w:id="2139298095">
      <w:bodyDiv w:val="1"/>
      <w:marLeft w:val="0"/>
      <w:marRight w:val="0"/>
      <w:marTop w:val="0"/>
      <w:marBottom w:val="0"/>
      <w:divBdr>
        <w:top w:val="none" w:sz="0" w:space="0" w:color="auto"/>
        <w:left w:val="none" w:sz="0" w:space="0" w:color="auto"/>
        <w:bottom w:val="none" w:sz="0" w:space="0" w:color="auto"/>
        <w:right w:val="none" w:sz="0" w:space="0" w:color="auto"/>
      </w:divBdr>
    </w:div>
    <w:div w:id="2143618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0.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dx.doi.org/10.1145/3025453.3025769"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20.tiff"/><Relationship Id="rId20" Type="http://schemas.openxmlformats.org/officeDocument/2006/relationships/image" Target="media/image40.png"/><Relationship Id="rId29"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x.doi.org/10.1145/3025453.3025769" TargetMode="External"/><Relationship Id="rId24" Type="http://schemas.openxmlformats.org/officeDocument/2006/relationships/image" Target="media/image60.png"/><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image" Target="media/image6.png"/><Relationship Id="rId28" Type="http://schemas.openxmlformats.org/officeDocument/2006/relationships/image" Target="media/image80.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0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3.png"/><Relationship Id="rId22" Type="http://schemas.openxmlformats.org/officeDocument/2006/relationships/image" Target="media/image50.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FA0380-9D9E-5941-A580-CA6D9E4BC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26797</Words>
  <Characters>152747</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Manager/>
  <Company>ACM</Company>
  <LinksUpToDate>false</LinksUpToDate>
  <CharactersWithSpaces>179186</CharactersWithSpaces>
  <SharedDoc>false</SharedDoc>
  <HyperlinkBase/>
  <HLinks>
    <vt:vector size="6" baseType="variant">
      <vt:variant>
        <vt:i4>4849759</vt:i4>
      </vt:variant>
      <vt:variant>
        <vt:i4>0</vt:i4>
      </vt:variant>
      <vt:variant>
        <vt:i4>0</vt:i4>
      </vt:variant>
      <vt:variant>
        <vt:i4>5</vt:i4>
      </vt:variant>
      <vt:variant>
        <vt:lpwstr>http://dx.doi.org/10.1145/3025453.3025769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Microsoft Office User</cp:lastModifiedBy>
  <cp:revision>3</cp:revision>
  <cp:lastPrinted>2017-01-12T09:24:00Z</cp:lastPrinted>
  <dcterms:created xsi:type="dcterms:W3CDTF">2019-09-24T19:33:00Z</dcterms:created>
  <dcterms:modified xsi:type="dcterms:W3CDTF">2019-09-24T19:36:00Z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Document_1">
    <vt:lpwstr>True</vt:lpwstr>
  </property>
  <property fmtid="{D5CDD505-2E9C-101B-9397-08002B2CF9AE}" pid="5" name="Mendeley Unique User Id_1">
    <vt:lpwstr>e8588674-a2a8-3051-a86a-89e9caabd9e3</vt:lpwstr>
  </property>
  <property fmtid="{D5CDD505-2E9C-101B-9397-08002B2CF9AE}" pid="6" name="Mendeley Citation Style_1">
    <vt:lpwstr>http://www.zotero.org/styles/acm-sigchi-proceedings</vt:lpwstr>
  </property>
  <property fmtid="{D5CDD505-2E9C-101B-9397-08002B2CF9AE}" pid="7" name="Mendeley Recent Style Id 0_1">
    <vt:lpwstr>http://www.zotero.org/styles/acm-sigchi-proceedings</vt:lpwstr>
  </property>
  <property fmtid="{D5CDD505-2E9C-101B-9397-08002B2CF9AE}" pid="8" name="Mendeley Recent Style Name 0_1">
    <vt:lpwstr>ACM SIGCHI Proceedings (2016)</vt:lpwstr>
  </property>
  <property fmtid="{D5CDD505-2E9C-101B-9397-08002B2CF9AE}" pid="9" name="Mendeley Recent Style Id 1_1">
    <vt:lpwstr>http://www.zotero.org/styles/american-medical-association</vt:lpwstr>
  </property>
  <property fmtid="{D5CDD505-2E9C-101B-9397-08002B2CF9AE}" pid="10" name="Mendeley Recent Style Name 1_1">
    <vt:lpwstr>American Medical Association</vt:lpwstr>
  </property>
  <property fmtid="{D5CDD505-2E9C-101B-9397-08002B2CF9AE}" pid="11" name="Mendeley Recent Style Id 2_1">
    <vt:lpwstr>http://www.zotero.org/styles/american-political-science-association</vt:lpwstr>
  </property>
  <property fmtid="{D5CDD505-2E9C-101B-9397-08002B2CF9AE}" pid="12" name="Mendeley Recent Style Name 2_1">
    <vt:lpwstr>American Political Science Association</vt:lpwstr>
  </property>
  <property fmtid="{D5CDD505-2E9C-101B-9397-08002B2CF9AE}" pid="13" name="Mendeley Recent Style Id 3_1">
    <vt:lpwstr>http://www.zotero.org/styles/apa</vt:lpwstr>
  </property>
  <property fmtid="{D5CDD505-2E9C-101B-9397-08002B2CF9AE}" pid="14" name="Mendeley Recent Style Name 3_1">
    <vt:lpwstr>American Psychological Association 6th edition</vt:lpwstr>
  </property>
  <property fmtid="{D5CDD505-2E9C-101B-9397-08002B2CF9AE}" pid="15" name="Mendeley Recent Style Id 4_1">
    <vt:lpwstr>http://www.zotero.org/styles/american-sociological-association</vt:lpwstr>
  </property>
  <property fmtid="{D5CDD505-2E9C-101B-9397-08002B2CF9AE}" pid="16" name="Mendeley Recent Style Name 4_1">
    <vt:lpwstr>American Sociological Association</vt:lpwstr>
  </property>
  <property fmtid="{D5CDD505-2E9C-101B-9397-08002B2CF9AE}" pid="17" name="Mendeley Recent Style Id 5_1">
    <vt:lpwstr>http://www.zotero.org/styles/chicago-author-date</vt:lpwstr>
  </property>
  <property fmtid="{D5CDD505-2E9C-101B-9397-08002B2CF9AE}" pid="18" name="Mendeley Recent Style Name 5_1">
    <vt:lpwstr>Chicago Manual of Style 16th edition (author-date)</vt:lpwstr>
  </property>
  <property fmtid="{D5CDD505-2E9C-101B-9397-08002B2CF9AE}" pid="19" name="Mendeley Recent Style Id 6_1">
    <vt:lpwstr>http://www.zotero.org/styles/harvard1</vt:lpwstr>
  </property>
  <property fmtid="{D5CDD505-2E9C-101B-9397-08002B2CF9AE}" pid="20" name="Mendeley Recent Style Name 6_1">
    <vt:lpwstr>Harvard Reference format 1 (author-date)</vt:lpwstr>
  </property>
  <property fmtid="{D5CDD505-2E9C-101B-9397-08002B2CF9AE}" pid="21" name="Mendeley Recent Style Id 7_1">
    <vt:lpwstr>http://www.zotero.org/styles/ieee</vt:lpwstr>
  </property>
  <property fmtid="{D5CDD505-2E9C-101B-9397-08002B2CF9AE}" pid="22" name="Mendeley Recent Style Name 7_1">
    <vt:lpwstr>IEEE</vt:lpwstr>
  </property>
  <property fmtid="{D5CDD505-2E9C-101B-9397-08002B2CF9AE}" pid="23" name="Mendeley Recent Style Id 8_1">
    <vt:lpwstr>http://www.zotero.org/styles/modern-humanities-research-association</vt:lpwstr>
  </property>
  <property fmtid="{D5CDD505-2E9C-101B-9397-08002B2CF9AE}" pid="24" name="Mendeley Recent Style Name 8_1">
    <vt:lpwstr>Modern Humanities Research Association 3rd edition (note with bibliography)</vt:lpwstr>
  </property>
  <property fmtid="{D5CDD505-2E9C-101B-9397-08002B2CF9AE}" pid="25" name="Mendeley Recent Style Id 9_1">
    <vt:lpwstr>http://www.zotero.org/styles/modern-language-association</vt:lpwstr>
  </property>
  <property fmtid="{D5CDD505-2E9C-101B-9397-08002B2CF9AE}" pid="26" name="Mendeley Recent Style Name 9_1">
    <vt:lpwstr>Modern Language Association 7th edition</vt:lpwstr>
  </property>
</Properties>
</file>